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286" w:type="dxa"/>
        <w:jc w:val="center"/>
        <w:tblLayout w:type="fixed"/>
        <w:tblLook w:val="04A0" w:firstRow="1" w:lastRow="0" w:firstColumn="1" w:lastColumn="0" w:noHBand="0" w:noVBand="1"/>
      </w:tblPr>
      <w:tblGrid>
        <w:gridCol w:w="5143"/>
        <w:gridCol w:w="5143"/>
      </w:tblGrid>
      <w:tr w:rsidR="0060045E" w:rsidRPr="00E416C6" w14:paraId="7B1B0A1F" w14:textId="77777777" w:rsidTr="00745AEE">
        <w:trPr>
          <w:jc w:val="center"/>
        </w:trPr>
        <w:tc>
          <w:tcPr>
            <w:tcW w:w="5143" w:type="dxa"/>
          </w:tcPr>
          <w:p w14:paraId="5A48A0BD" w14:textId="5531F0D1" w:rsidR="00A85BAB" w:rsidRPr="00804CC1" w:rsidRDefault="006C558D" w:rsidP="00804CC1">
            <w:pPr>
              <w:rPr>
                <w:b/>
                <w:lang w:val="en-US"/>
              </w:rPr>
            </w:pPr>
            <w:r w:rsidRPr="00F01996">
              <w:rPr>
                <w:rFonts w:eastAsia="Arial"/>
                <w:b/>
                <w:color w:val="000000"/>
                <w:lang w:val="en-US"/>
              </w:rPr>
              <w:t xml:space="preserve">PROPERTY SALE PURCHASE AGREEMENT </w:t>
            </w:r>
            <w:r w:rsidRPr="00F01996">
              <w:rPr>
                <w:bCs/>
                <w:lang w:val="en-US"/>
              </w:rPr>
              <w:t>(the “</w:t>
            </w:r>
            <w:r w:rsidRPr="00F01996">
              <w:rPr>
                <w:bCs/>
                <w:u w:val="single"/>
                <w:lang w:val="en-US"/>
              </w:rPr>
              <w:t>Agreement</w:t>
            </w:r>
            <w:r w:rsidRPr="00F01996">
              <w:rPr>
                <w:bCs/>
                <w:lang w:val="en-US"/>
              </w:rPr>
              <w:t xml:space="preserve">”) dated as of </w:t>
            </w:r>
            <w:r w:rsidR="00804CC1" w:rsidRPr="00804CC1">
              <w:rPr>
                <w:bCs/>
                <w:highlight w:val="yellow"/>
                <w:lang w:val="en-US"/>
              </w:rPr>
              <w:t>XXX</w:t>
            </w:r>
            <w:r w:rsidRPr="00BC1ED0">
              <w:rPr>
                <w:bCs/>
                <w:lang w:val="en-US"/>
              </w:rPr>
              <w:t>,</w:t>
            </w:r>
            <w:r w:rsidRPr="00F01996">
              <w:rPr>
                <w:bCs/>
                <w:lang w:val="en-US"/>
              </w:rPr>
              <w:t xml:space="preserve"> entered on one hand as seller by </w:t>
            </w:r>
            <w:r w:rsidR="00301103">
              <w:rPr>
                <w:bCs/>
                <w:lang w:val="en-US"/>
              </w:rPr>
              <w:t>SINGULARITY ENERGY CORP</w:t>
            </w:r>
            <w:r w:rsidR="00301103" w:rsidRPr="00F01996">
              <w:rPr>
                <w:bCs/>
                <w:lang w:val="en-US"/>
              </w:rPr>
              <w:t xml:space="preserve"> </w:t>
            </w:r>
            <w:r w:rsidRPr="00F01996">
              <w:rPr>
                <w:bCs/>
                <w:lang w:val="en-US"/>
              </w:rPr>
              <w:t>(the “</w:t>
            </w:r>
            <w:r w:rsidRPr="00F01996">
              <w:rPr>
                <w:bCs/>
                <w:u w:val="single"/>
                <w:lang w:val="en-US"/>
              </w:rPr>
              <w:t>Seller</w:t>
            </w:r>
            <w:r w:rsidRPr="00F01996">
              <w:rPr>
                <w:bCs/>
                <w:lang w:val="en-US"/>
              </w:rPr>
              <w:t xml:space="preserve">”), hereby represented by </w:t>
            </w:r>
            <w:r w:rsidR="00301103" w:rsidRPr="007B2388">
              <w:rPr>
                <w:bCs/>
                <w:lang w:val="en-US"/>
              </w:rPr>
              <w:t>JASON ALEXANDER POTTS BARRIENTOS</w:t>
            </w:r>
            <w:r w:rsidR="007E58E3" w:rsidRPr="007B2388">
              <w:rPr>
                <w:bCs/>
                <w:lang w:val="en-US"/>
              </w:rPr>
              <w:t xml:space="preserve">, </w:t>
            </w:r>
            <w:r w:rsidRPr="007B2388">
              <w:rPr>
                <w:bCs/>
                <w:lang w:val="en-US"/>
              </w:rPr>
              <w:t xml:space="preserve">and on the other hand as buyer by </w:t>
            </w:r>
            <w:r w:rsidR="00804CC1" w:rsidRPr="00E64A64">
              <w:rPr>
                <w:b/>
                <w:highlight w:val="yellow"/>
                <w:lang w:val="en-US"/>
              </w:rPr>
              <w:t>ROTOPLAS</w:t>
            </w:r>
            <w:r w:rsidR="009741E4" w:rsidRPr="007B2388">
              <w:rPr>
                <w:bCs/>
                <w:lang w:val="en-US"/>
              </w:rPr>
              <w:t>,</w:t>
            </w:r>
            <w:r w:rsidR="00F12452" w:rsidRPr="007B2388">
              <w:rPr>
                <w:bCs/>
                <w:lang w:val="en-US"/>
              </w:rPr>
              <w:t xml:space="preserve"> </w:t>
            </w:r>
            <w:r w:rsidRPr="007B2388">
              <w:rPr>
                <w:bCs/>
                <w:lang w:val="en-US"/>
              </w:rPr>
              <w:t>(the “</w:t>
            </w:r>
            <w:r w:rsidRPr="007B2388">
              <w:rPr>
                <w:bCs/>
                <w:u w:val="single"/>
                <w:lang w:val="en-US"/>
              </w:rPr>
              <w:t>Buyer</w:t>
            </w:r>
            <w:r w:rsidRPr="007B2388">
              <w:rPr>
                <w:bCs/>
                <w:lang w:val="en-US"/>
              </w:rPr>
              <w:t>” and, jointly with the Seller, the “</w:t>
            </w:r>
            <w:r w:rsidRPr="007B2388">
              <w:rPr>
                <w:bCs/>
                <w:u w:val="single"/>
                <w:lang w:val="en-US"/>
              </w:rPr>
              <w:t>Parties</w:t>
            </w:r>
            <w:r w:rsidRPr="007B2388">
              <w:rPr>
                <w:bCs/>
                <w:lang w:val="en-US"/>
              </w:rPr>
              <w:t xml:space="preserve">”), hereby represented by </w:t>
            </w:r>
            <w:r w:rsidR="00804CC1" w:rsidRPr="00804CC1">
              <w:rPr>
                <w:bCs/>
                <w:highlight w:val="yellow"/>
                <w:lang w:val="en-US"/>
              </w:rPr>
              <w:t>XXX</w:t>
            </w:r>
            <w:r w:rsidR="00326CD3" w:rsidRPr="007B2388">
              <w:rPr>
                <w:bCs/>
                <w:lang w:val="en-US"/>
              </w:rPr>
              <w:t xml:space="preserve">, </w:t>
            </w:r>
            <w:r w:rsidRPr="007B2388">
              <w:rPr>
                <w:bCs/>
                <w:lang w:val="en-US"/>
              </w:rPr>
              <w:t>pursuant to the following recitals and clauses:</w:t>
            </w:r>
          </w:p>
        </w:tc>
        <w:tc>
          <w:tcPr>
            <w:tcW w:w="5143" w:type="dxa"/>
          </w:tcPr>
          <w:p w14:paraId="2CDA6BB1" w14:textId="62ADD414" w:rsidR="00766FBF" w:rsidRPr="00F01996" w:rsidRDefault="00A85BAB" w:rsidP="00E416C6">
            <w:pPr>
              <w:jc w:val="both"/>
              <w:rPr>
                <w:b/>
                <w:bCs/>
                <w:lang w:val="es-MX"/>
              </w:rPr>
            </w:pPr>
            <w:r w:rsidRPr="00F01996">
              <w:rPr>
                <w:rFonts w:eastAsia="Arial"/>
                <w:b/>
                <w:color w:val="000000"/>
                <w:lang w:val="es-MX"/>
              </w:rPr>
              <w:t xml:space="preserve">CONTRATO DE COMPRAVENTA DE BIENES MUEBLES </w:t>
            </w:r>
            <w:r w:rsidR="00766FBF" w:rsidRPr="00F01996">
              <w:rPr>
                <w:bCs/>
                <w:lang w:val="es-MX"/>
              </w:rPr>
              <w:t>(el “</w:t>
            </w:r>
            <w:r w:rsidR="00766FBF" w:rsidRPr="00F01996">
              <w:rPr>
                <w:bCs/>
                <w:u w:val="single"/>
                <w:lang w:val="es-MX"/>
              </w:rPr>
              <w:t>Contrato</w:t>
            </w:r>
            <w:r w:rsidR="00766FBF" w:rsidRPr="00F01996">
              <w:rPr>
                <w:bCs/>
                <w:lang w:val="es-MX"/>
              </w:rPr>
              <w:t xml:space="preserve">”) que, con </w:t>
            </w:r>
            <w:r w:rsidR="00766FBF" w:rsidRPr="00BC1ED0">
              <w:rPr>
                <w:bCs/>
                <w:lang w:val="es-MX"/>
              </w:rPr>
              <w:t xml:space="preserve">fecha </w:t>
            </w:r>
            <w:r w:rsidR="00804CC1" w:rsidRPr="00804CC1">
              <w:rPr>
                <w:bCs/>
                <w:highlight w:val="yellow"/>
                <w:lang w:val="es-ES"/>
              </w:rPr>
              <w:t>XXX</w:t>
            </w:r>
            <w:r w:rsidR="00BC1ED0" w:rsidRPr="00BC1ED0">
              <w:rPr>
                <w:bCs/>
              </w:rPr>
              <w:t>,</w:t>
            </w:r>
            <w:r w:rsidR="00BC1ED0" w:rsidRPr="00F01996">
              <w:rPr>
                <w:bCs/>
                <w:lang w:val="es-MX"/>
              </w:rPr>
              <w:t xml:space="preserve"> </w:t>
            </w:r>
            <w:r w:rsidR="00766FBF" w:rsidRPr="00F01996">
              <w:rPr>
                <w:bCs/>
                <w:lang w:val="es-MX"/>
              </w:rPr>
              <w:t xml:space="preserve">celebran por una parte como vendedora </w:t>
            </w:r>
            <w:r w:rsidR="00301103">
              <w:rPr>
                <w:bCs/>
                <w:lang w:val="es-MX"/>
              </w:rPr>
              <w:t>SINGULARITY ENERGY CORP</w:t>
            </w:r>
            <w:r w:rsidR="00301103" w:rsidRPr="00F01996">
              <w:rPr>
                <w:bCs/>
                <w:lang w:val="es-MX"/>
              </w:rPr>
              <w:t xml:space="preserve"> </w:t>
            </w:r>
            <w:r w:rsidR="00766FBF" w:rsidRPr="00F01996">
              <w:rPr>
                <w:bCs/>
                <w:lang w:val="es-MX"/>
              </w:rPr>
              <w:t>(la “</w:t>
            </w:r>
            <w:r w:rsidR="00766FBF" w:rsidRPr="00F01996">
              <w:rPr>
                <w:bCs/>
                <w:u w:val="single"/>
                <w:lang w:val="es-MX"/>
              </w:rPr>
              <w:t>Vendedora</w:t>
            </w:r>
            <w:r w:rsidR="00766FBF" w:rsidRPr="00F01996">
              <w:rPr>
                <w:bCs/>
                <w:lang w:val="es-MX"/>
              </w:rPr>
              <w:t xml:space="preserve">”), representada en este acto por </w:t>
            </w:r>
            <w:r w:rsidR="00301103" w:rsidRPr="00C37E18">
              <w:rPr>
                <w:bCs/>
                <w:lang w:val="es-ES"/>
              </w:rPr>
              <w:t xml:space="preserve">JASON </w:t>
            </w:r>
            <w:r w:rsidR="00301103" w:rsidRPr="007B2388">
              <w:rPr>
                <w:bCs/>
                <w:lang w:val="es-ES"/>
              </w:rPr>
              <w:t>ALEXANDER POTTS BARRIENTOS</w:t>
            </w:r>
            <w:r w:rsidR="00766FBF" w:rsidRPr="007B2388">
              <w:rPr>
                <w:bCs/>
                <w:lang w:val="es-MX"/>
              </w:rPr>
              <w:t xml:space="preserve">, y por el otro como compradora </w:t>
            </w:r>
            <w:r w:rsidR="00804CC1" w:rsidRPr="00804CC1">
              <w:rPr>
                <w:b/>
                <w:highlight w:val="yellow"/>
                <w:lang w:val="es-ES"/>
              </w:rPr>
              <w:t>ROTOPLAS</w:t>
            </w:r>
            <w:r w:rsidR="009741E4" w:rsidRPr="007B2388">
              <w:rPr>
                <w:bCs/>
                <w:lang w:val="es-ES"/>
              </w:rPr>
              <w:t>,</w:t>
            </w:r>
            <w:r w:rsidR="00F12452" w:rsidRPr="007B2388">
              <w:rPr>
                <w:bCs/>
                <w:lang w:val="es-ES"/>
              </w:rPr>
              <w:t xml:space="preserve"> </w:t>
            </w:r>
            <w:r w:rsidR="00766FBF" w:rsidRPr="007B2388">
              <w:rPr>
                <w:bCs/>
                <w:lang w:val="es-MX"/>
              </w:rPr>
              <w:t>(la “</w:t>
            </w:r>
            <w:r w:rsidR="00766FBF" w:rsidRPr="007B2388">
              <w:rPr>
                <w:bCs/>
                <w:u w:val="single"/>
                <w:lang w:val="es-MX"/>
              </w:rPr>
              <w:t>Compradora</w:t>
            </w:r>
            <w:r w:rsidR="00766FBF" w:rsidRPr="007B2388">
              <w:rPr>
                <w:bCs/>
                <w:lang w:val="es-MX"/>
              </w:rPr>
              <w:t>”</w:t>
            </w:r>
            <w:r w:rsidR="00E416C6" w:rsidRPr="007B2388">
              <w:rPr>
                <w:bCs/>
                <w:lang w:val="es-MX"/>
              </w:rPr>
              <w:t xml:space="preserve"> y, conjuntamente con la Vendedora, las “</w:t>
            </w:r>
            <w:r w:rsidR="00E416C6" w:rsidRPr="007B2388">
              <w:rPr>
                <w:bCs/>
                <w:u w:val="single"/>
                <w:lang w:val="es-MX"/>
              </w:rPr>
              <w:t>Partes</w:t>
            </w:r>
            <w:r w:rsidR="00E416C6" w:rsidRPr="007B2388">
              <w:rPr>
                <w:bCs/>
                <w:lang w:val="es-MX"/>
              </w:rPr>
              <w:t>”</w:t>
            </w:r>
            <w:r w:rsidR="00766FBF" w:rsidRPr="007B2388">
              <w:rPr>
                <w:bCs/>
                <w:lang w:val="es-MX"/>
              </w:rPr>
              <w:t>), representada en este acto por</w:t>
            </w:r>
            <w:r w:rsidR="009741E4" w:rsidRPr="007B2388">
              <w:rPr>
                <w:bCs/>
                <w:lang w:val="es-ES"/>
              </w:rPr>
              <w:t xml:space="preserve"> </w:t>
            </w:r>
            <w:r w:rsidR="00804CC1" w:rsidRPr="00804CC1">
              <w:rPr>
                <w:bCs/>
                <w:highlight w:val="yellow"/>
                <w:lang w:val="es-ES"/>
              </w:rPr>
              <w:t>XXX</w:t>
            </w:r>
            <w:r w:rsidR="00766FBF" w:rsidRPr="007B2388">
              <w:rPr>
                <w:bCs/>
                <w:lang w:val="es-MX"/>
              </w:rPr>
              <w:t>, al</w:t>
            </w:r>
            <w:r w:rsidR="00766FBF" w:rsidRPr="00F01996">
              <w:rPr>
                <w:bCs/>
                <w:lang w:val="es-MX"/>
              </w:rPr>
              <w:t xml:space="preserve"> tenor de las siguientes declaraciones y cláusulas:</w:t>
            </w:r>
          </w:p>
          <w:p w14:paraId="2F4B697F" w14:textId="77777777" w:rsidR="00A85BAB" w:rsidRPr="00F01996" w:rsidRDefault="00A85BAB" w:rsidP="00CD32A1">
            <w:pPr>
              <w:jc w:val="center"/>
              <w:rPr>
                <w:rFonts w:eastAsia="Arial"/>
                <w:b/>
                <w:color w:val="000000"/>
                <w:lang w:val="es-MX"/>
              </w:rPr>
            </w:pPr>
          </w:p>
        </w:tc>
      </w:tr>
      <w:tr w:rsidR="0060045E" w:rsidRPr="00E416C6" w14:paraId="5DBAD6FF" w14:textId="77777777" w:rsidTr="00745AEE">
        <w:trPr>
          <w:jc w:val="center"/>
        </w:trPr>
        <w:tc>
          <w:tcPr>
            <w:tcW w:w="5143" w:type="dxa"/>
          </w:tcPr>
          <w:p w14:paraId="5760310F" w14:textId="320C8C62" w:rsidR="00A85BAB" w:rsidRPr="00F01996" w:rsidRDefault="006C558D" w:rsidP="006C558D">
            <w:pPr>
              <w:jc w:val="center"/>
              <w:rPr>
                <w:rFonts w:eastAsia="Arial"/>
                <w:bCs/>
                <w:color w:val="000000"/>
                <w:lang w:val="en-US"/>
              </w:rPr>
            </w:pPr>
            <w:r w:rsidRPr="00F01996">
              <w:rPr>
                <w:rFonts w:eastAsia="Arial"/>
                <w:b/>
                <w:color w:val="000000"/>
                <w:lang w:val="en-US"/>
              </w:rPr>
              <w:t>RECITALS</w:t>
            </w:r>
          </w:p>
        </w:tc>
        <w:tc>
          <w:tcPr>
            <w:tcW w:w="5143" w:type="dxa"/>
          </w:tcPr>
          <w:p w14:paraId="714CFDFF" w14:textId="77777777" w:rsidR="00A85BAB" w:rsidRPr="00F01996" w:rsidRDefault="00A85BAB" w:rsidP="00A85BAB">
            <w:pPr>
              <w:jc w:val="center"/>
              <w:rPr>
                <w:rFonts w:eastAsia="Arial"/>
                <w:b/>
                <w:color w:val="000000"/>
                <w:lang w:val="es-MX"/>
              </w:rPr>
            </w:pPr>
            <w:r w:rsidRPr="00F01996">
              <w:rPr>
                <w:rFonts w:eastAsia="Arial"/>
                <w:b/>
                <w:color w:val="000000"/>
                <w:lang w:val="es-MX"/>
              </w:rPr>
              <w:t>DECLARACIONES</w:t>
            </w:r>
          </w:p>
          <w:p w14:paraId="2046F893" w14:textId="77777777" w:rsidR="00A85BAB" w:rsidRPr="00F01996" w:rsidRDefault="00A85BAB" w:rsidP="00CD32A1">
            <w:pPr>
              <w:jc w:val="center"/>
              <w:rPr>
                <w:rFonts w:eastAsia="Arial"/>
                <w:b/>
                <w:color w:val="000000"/>
                <w:lang w:val="es-MX"/>
              </w:rPr>
            </w:pPr>
          </w:p>
        </w:tc>
      </w:tr>
      <w:tr w:rsidR="0060045E" w:rsidRPr="00E416C6" w14:paraId="306B5D26" w14:textId="77777777" w:rsidTr="00745AEE">
        <w:trPr>
          <w:jc w:val="center"/>
        </w:trPr>
        <w:tc>
          <w:tcPr>
            <w:tcW w:w="5143" w:type="dxa"/>
          </w:tcPr>
          <w:p w14:paraId="63D6EC4C" w14:textId="3E528987" w:rsidR="00A85BAB" w:rsidRPr="00F01996" w:rsidRDefault="006C558D" w:rsidP="00E416C6">
            <w:pPr>
              <w:jc w:val="both"/>
              <w:rPr>
                <w:rFonts w:eastAsia="Arial"/>
                <w:bCs/>
                <w:color w:val="000000"/>
                <w:lang w:val="en-US"/>
              </w:rPr>
            </w:pPr>
            <w:r w:rsidRPr="00F01996">
              <w:rPr>
                <w:rFonts w:eastAsia="Arial"/>
                <w:bCs/>
                <w:color w:val="000000"/>
                <w:lang w:val="en-US"/>
              </w:rPr>
              <w:t>I. The Seller recites that:</w:t>
            </w:r>
          </w:p>
        </w:tc>
        <w:tc>
          <w:tcPr>
            <w:tcW w:w="5143" w:type="dxa"/>
          </w:tcPr>
          <w:p w14:paraId="65AF0543" w14:textId="2A8C7791" w:rsidR="00A85BAB" w:rsidRPr="00F01996" w:rsidRDefault="00A85BAB" w:rsidP="00A85BAB">
            <w:pPr>
              <w:numPr>
                <w:ilvl w:val="0"/>
                <w:numId w:val="5"/>
              </w:numPr>
              <w:pBdr>
                <w:top w:val="nil"/>
                <w:left w:val="nil"/>
                <w:bottom w:val="nil"/>
                <w:right w:val="nil"/>
                <w:between w:val="nil"/>
              </w:pBdr>
              <w:ind w:left="709" w:hanging="709"/>
              <w:jc w:val="both"/>
              <w:rPr>
                <w:rFonts w:eastAsia="Arial"/>
                <w:bCs/>
                <w:color w:val="000000"/>
                <w:lang w:val="es-MX"/>
              </w:rPr>
            </w:pPr>
            <w:r w:rsidRPr="00F01996">
              <w:rPr>
                <w:rFonts w:eastAsia="Arial"/>
                <w:bCs/>
                <w:color w:val="000000"/>
                <w:lang w:val="es-MX"/>
              </w:rPr>
              <w:t xml:space="preserve">Declara la </w:t>
            </w:r>
            <w:r w:rsidR="00E416C6" w:rsidRPr="00F01996">
              <w:rPr>
                <w:rFonts w:eastAsia="Arial"/>
                <w:bCs/>
                <w:color w:val="000000"/>
                <w:lang w:val="es-MX"/>
              </w:rPr>
              <w:t>Vendedora</w:t>
            </w:r>
            <w:r w:rsidRPr="00F01996">
              <w:rPr>
                <w:rFonts w:eastAsia="Arial"/>
                <w:bCs/>
                <w:color w:val="000000"/>
                <w:lang w:val="es-MX"/>
              </w:rPr>
              <w:t xml:space="preserve"> que:</w:t>
            </w:r>
          </w:p>
          <w:p w14:paraId="4733FC85" w14:textId="77777777" w:rsidR="00A85BAB" w:rsidRPr="00F01996" w:rsidRDefault="00A85BAB" w:rsidP="00CD32A1">
            <w:pPr>
              <w:jc w:val="center"/>
              <w:rPr>
                <w:rFonts w:eastAsia="Arial"/>
                <w:b/>
                <w:color w:val="000000"/>
                <w:lang w:val="es-MX"/>
              </w:rPr>
            </w:pPr>
          </w:p>
        </w:tc>
      </w:tr>
      <w:tr w:rsidR="0060045E" w:rsidRPr="00E416C6" w14:paraId="6AC2B8B6" w14:textId="77777777" w:rsidTr="00745AEE">
        <w:trPr>
          <w:jc w:val="center"/>
        </w:trPr>
        <w:tc>
          <w:tcPr>
            <w:tcW w:w="5143" w:type="dxa"/>
          </w:tcPr>
          <w:p w14:paraId="21E144B0" w14:textId="74E4D501" w:rsidR="00A85BAB" w:rsidRPr="00F01996" w:rsidRDefault="006C558D" w:rsidP="00E416C6">
            <w:pPr>
              <w:jc w:val="both"/>
              <w:rPr>
                <w:rFonts w:eastAsia="Arial"/>
                <w:bCs/>
                <w:color w:val="000000"/>
                <w:lang w:val="en-US"/>
              </w:rPr>
            </w:pPr>
            <w:r w:rsidRPr="00F01996">
              <w:rPr>
                <w:rFonts w:eastAsia="Arial"/>
                <w:bCs/>
                <w:color w:val="000000"/>
                <w:lang w:val="en-US"/>
              </w:rPr>
              <w:t xml:space="preserve">a) </w:t>
            </w:r>
            <w:r w:rsidR="00777CA3" w:rsidRPr="00F01996">
              <w:rPr>
                <w:rFonts w:eastAsia="Arial"/>
                <w:bCs/>
                <w:color w:val="000000"/>
                <w:lang w:val="en-US"/>
              </w:rPr>
              <w:t xml:space="preserve">It is a company duly incorporated and validly existing under the laws of the State of </w:t>
            </w:r>
            <w:r w:rsidR="007E58E3">
              <w:rPr>
                <w:rFonts w:eastAsia="Arial"/>
                <w:bCs/>
                <w:color w:val="000000"/>
                <w:lang w:val="en-US"/>
              </w:rPr>
              <w:t>Florida</w:t>
            </w:r>
            <w:r w:rsidR="007E58E3" w:rsidRPr="00F01996">
              <w:rPr>
                <w:rFonts w:eastAsia="Arial"/>
                <w:bCs/>
                <w:color w:val="000000"/>
                <w:lang w:val="en-US"/>
              </w:rPr>
              <w:t xml:space="preserve">, </w:t>
            </w:r>
            <w:r w:rsidR="00777CA3" w:rsidRPr="00F01996">
              <w:rPr>
                <w:rFonts w:eastAsia="Arial"/>
                <w:bCs/>
                <w:color w:val="000000"/>
                <w:lang w:val="en-US"/>
              </w:rPr>
              <w:t>United States of America</w:t>
            </w:r>
            <w:r w:rsidRPr="00F01996">
              <w:rPr>
                <w:rFonts w:eastAsia="Arial"/>
                <w:bCs/>
                <w:color w:val="000000"/>
                <w:lang w:val="en-US"/>
              </w:rPr>
              <w:t xml:space="preserve"> (“</w:t>
            </w:r>
            <w:r w:rsidRPr="00F01996">
              <w:rPr>
                <w:rFonts w:eastAsia="Arial"/>
                <w:bCs/>
                <w:color w:val="000000"/>
                <w:u w:val="single"/>
                <w:lang w:val="en-US"/>
              </w:rPr>
              <w:t>U</w:t>
            </w:r>
            <w:r w:rsidR="00777CA3" w:rsidRPr="00F01996">
              <w:rPr>
                <w:rFonts w:eastAsia="Arial"/>
                <w:bCs/>
                <w:color w:val="000000"/>
                <w:u w:val="single"/>
                <w:lang w:val="en-US"/>
              </w:rPr>
              <w:t>S</w:t>
            </w:r>
            <w:r w:rsidRPr="00F01996">
              <w:rPr>
                <w:rFonts w:eastAsia="Arial"/>
                <w:bCs/>
                <w:color w:val="000000"/>
                <w:u w:val="single"/>
                <w:lang w:val="en-US"/>
              </w:rPr>
              <w:t>A</w:t>
            </w:r>
            <w:r w:rsidRPr="00F01996">
              <w:rPr>
                <w:rFonts w:eastAsia="Arial"/>
                <w:bCs/>
                <w:color w:val="000000"/>
                <w:lang w:val="en-US"/>
              </w:rPr>
              <w:t xml:space="preserve">”), </w:t>
            </w:r>
            <w:r w:rsidR="00777CA3" w:rsidRPr="00F01996">
              <w:rPr>
                <w:rFonts w:eastAsia="Arial"/>
                <w:bCs/>
                <w:color w:val="000000"/>
                <w:lang w:val="en-US"/>
              </w:rPr>
              <w:t xml:space="preserve">with full power to </w:t>
            </w:r>
            <w:proofErr w:type="gramStart"/>
            <w:r w:rsidR="00777CA3" w:rsidRPr="00F01996">
              <w:rPr>
                <w:rFonts w:eastAsia="Arial"/>
                <w:bCs/>
                <w:color w:val="000000"/>
                <w:lang w:val="en-US"/>
              </w:rPr>
              <w:t>enter into</w:t>
            </w:r>
            <w:proofErr w:type="gramEnd"/>
            <w:r w:rsidR="00777CA3" w:rsidRPr="00F01996">
              <w:rPr>
                <w:rFonts w:eastAsia="Arial"/>
                <w:bCs/>
                <w:color w:val="000000"/>
                <w:lang w:val="en-US"/>
              </w:rPr>
              <w:t xml:space="preserve"> and comply with its obligations </w:t>
            </w:r>
            <w:r w:rsidR="00777CA3" w:rsidRPr="00F01996">
              <w:rPr>
                <w:bCs/>
                <w:color w:val="000000"/>
                <w:lang w:val="en-US"/>
              </w:rPr>
              <w:t>pursuant to this Agreement</w:t>
            </w:r>
            <w:r w:rsidRPr="00F01996">
              <w:rPr>
                <w:lang w:val="en-US"/>
              </w:rPr>
              <w:t>;</w:t>
            </w:r>
            <w:r w:rsidRPr="00F01996">
              <w:rPr>
                <w:rFonts w:eastAsia="Arial"/>
                <w:bCs/>
                <w:color w:val="000000"/>
                <w:lang w:val="en-US"/>
              </w:rPr>
              <w:t xml:space="preserve"> </w:t>
            </w:r>
          </w:p>
        </w:tc>
        <w:tc>
          <w:tcPr>
            <w:tcW w:w="5143" w:type="dxa"/>
          </w:tcPr>
          <w:p w14:paraId="7DCC4ED2" w14:textId="18314A7A" w:rsidR="00E416C6" w:rsidRPr="00F01996" w:rsidRDefault="00E416C6" w:rsidP="00F244A2">
            <w:pPr>
              <w:jc w:val="both"/>
              <w:rPr>
                <w:rFonts w:eastAsia="Arial"/>
                <w:bCs/>
                <w:color w:val="000000"/>
                <w:lang w:val="es-MX"/>
              </w:rPr>
            </w:pPr>
            <w:r w:rsidRPr="00F01996">
              <w:rPr>
                <w:rFonts w:eastAsia="Arial"/>
                <w:bCs/>
                <w:color w:val="000000"/>
                <w:lang w:val="es-MX"/>
              </w:rPr>
              <w:t>a) Es una sociedad debidamente constitu</w:t>
            </w:r>
            <w:r w:rsidR="00777CA3" w:rsidRPr="00F01996">
              <w:rPr>
                <w:rFonts w:eastAsia="Arial"/>
                <w:bCs/>
                <w:color w:val="000000"/>
                <w:lang w:val="es-MX"/>
              </w:rPr>
              <w:t>id</w:t>
            </w:r>
            <w:r w:rsidRPr="00F01996">
              <w:rPr>
                <w:rFonts w:eastAsia="Arial"/>
                <w:bCs/>
                <w:color w:val="000000"/>
                <w:lang w:val="es-MX"/>
              </w:rPr>
              <w:t xml:space="preserve">a y válidamente existente conforme a las leyes del Estado de </w:t>
            </w:r>
            <w:r w:rsidR="00326CD3">
              <w:rPr>
                <w:rFonts w:eastAsia="Arial"/>
                <w:bCs/>
                <w:color w:val="000000"/>
                <w:lang w:val="es-MX"/>
              </w:rPr>
              <w:t xml:space="preserve">Florida, </w:t>
            </w:r>
            <w:r w:rsidR="00326CD3" w:rsidRPr="00F01996">
              <w:rPr>
                <w:rFonts w:eastAsia="Arial"/>
                <w:bCs/>
                <w:color w:val="000000"/>
                <w:lang w:val="es-MX"/>
              </w:rPr>
              <w:t xml:space="preserve"> </w:t>
            </w:r>
            <w:r w:rsidRPr="00F01996">
              <w:rPr>
                <w:rFonts w:eastAsia="Arial"/>
                <w:bCs/>
                <w:color w:val="000000"/>
                <w:lang w:val="es-MX"/>
              </w:rPr>
              <w:t>Estados Unidos de América</w:t>
            </w:r>
            <w:r w:rsidR="00AB2BF9" w:rsidRPr="00F01996">
              <w:rPr>
                <w:rFonts w:eastAsia="Arial"/>
                <w:bCs/>
                <w:color w:val="000000"/>
                <w:lang w:val="es-MX"/>
              </w:rPr>
              <w:t xml:space="preserve"> (“</w:t>
            </w:r>
            <w:r w:rsidR="00AB2BF9" w:rsidRPr="00F01996">
              <w:rPr>
                <w:rFonts w:eastAsia="Arial"/>
                <w:bCs/>
                <w:color w:val="000000"/>
                <w:u w:val="single"/>
                <w:lang w:val="es-MX"/>
              </w:rPr>
              <w:t>EUA</w:t>
            </w:r>
            <w:r w:rsidR="00AB2BF9" w:rsidRPr="00F01996">
              <w:rPr>
                <w:rFonts w:eastAsia="Arial"/>
                <w:bCs/>
                <w:color w:val="000000"/>
                <w:lang w:val="es-MX"/>
              </w:rPr>
              <w:t>”)</w:t>
            </w:r>
            <w:r w:rsidR="006B071A" w:rsidRPr="00F01996">
              <w:rPr>
                <w:rFonts w:eastAsia="Arial"/>
                <w:bCs/>
                <w:color w:val="000000"/>
                <w:lang w:val="es-MX"/>
              </w:rPr>
              <w:t xml:space="preserve">, </w:t>
            </w:r>
            <w:r w:rsidR="006B071A" w:rsidRPr="00F01996">
              <w:rPr>
                <w:lang w:val="es-MX"/>
              </w:rPr>
              <w:t>con plena autoridad para suscribir y cumplir con sus obligaciones conforme al presente Contrato</w:t>
            </w:r>
            <w:r w:rsidRPr="00F01996">
              <w:rPr>
                <w:rFonts w:eastAsia="Arial"/>
                <w:bCs/>
                <w:color w:val="000000"/>
                <w:lang w:val="es-MX"/>
              </w:rPr>
              <w:t>;</w:t>
            </w:r>
          </w:p>
          <w:p w14:paraId="5A14CB29" w14:textId="6294AFDA" w:rsidR="00E416C6" w:rsidRPr="00F01996" w:rsidRDefault="00E416C6" w:rsidP="00E416C6">
            <w:pPr>
              <w:rPr>
                <w:rFonts w:eastAsia="Arial"/>
                <w:bCs/>
                <w:color w:val="000000"/>
                <w:lang w:val="es-MX"/>
              </w:rPr>
            </w:pPr>
          </w:p>
        </w:tc>
      </w:tr>
      <w:tr w:rsidR="0060045E" w:rsidRPr="00E416C6" w14:paraId="6530D2AF" w14:textId="77777777" w:rsidTr="00745AEE">
        <w:trPr>
          <w:jc w:val="center"/>
        </w:trPr>
        <w:tc>
          <w:tcPr>
            <w:tcW w:w="5143" w:type="dxa"/>
          </w:tcPr>
          <w:p w14:paraId="4B350FA2" w14:textId="21976DB9" w:rsidR="00A85BAB" w:rsidRPr="00F01996" w:rsidRDefault="00777CA3" w:rsidP="00E416C6">
            <w:pPr>
              <w:jc w:val="both"/>
              <w:rPr>
                <w:rFonts w:eastAsia="Arial"/>
                <w:bCs/>
                <w:color w:val="000000"/>
                <w:lang w:val="en-US"/>
              </w:rPr>
            </w:pPr>
            <w:r w:rsidRPr="00F01996">
              <w:rPr>
                <w:rFonts w:eastAsia="Arial"/>
                <w:bCs/>
                <w:color w:val="000000"/>
                <w:lang w:val="en-US"/>
              </w:rPr>
              <w:t xml:space="preserve">b) </w:t>
            </w:r>
            <w:r w:rsidRPr="00F01996">
              <w:rPr>
                <w:bCs/>
                <w:color w:val="000000"/>
                <w:lang w:val="en-US"/>
              </w:rPr>
              <w:t>Its representative has the legal ability and sufficient authority to enter into this Agreement on its behalf</w:t>
            </w:r>
            <w:r w:rsidRPr="00F01996">
              <w:rPr>
                <w:lang w:val="en-US"/>
              </w:rPr>
              <w:t>, as well as to bind it in accordance with the terms hereof, which authority has not been revoked, limited or modified in any manner as of the date hereof;</w:t>
            </w:r>
          </w:p>
        </w:tc>
        <w:tc>
          <w:tcPr>
            <w:tcW w:w="5143" w:type="dxa"/>
          </w:tcPr>
          <w:p w14:paraId="758C245E" w14:textId="77777777" w:rsidR="00A85BAB" w:rsidRPr="00F01996" w:rsidRDefault="00E416C6" w:rsidP="00E416C6">
            <w:pPr>
              <w:jc w:val="both"/>
              <w:rPr>
                <w:lang w:val="es-MX"/>
              </w:rPr>
            </w:pPr>
            <w:r w:rsidRPr="00F01996">
              <w:rPr>
                <w:rFonts w:eastAsia="Arial"/>
                <w:bCs/>
                <w:color w:val="000000"/>
                <w:lang w:val="es-MX"/>
              </w:rPr>
              <w:t xml:space="preserve">b) </w:t>
            </w:r>
            <w:r w:rsidRPr="00F01996">
              <w:rPr>
                <w:lang w:val="es-MX"/>
              </w:rPr>
              <w:t>Su representante cuenta con la capacidad legal y facultades suficientes para celebrar este Contrato en su nombre y representación, así como para obligarla conforme a los términos del mismo, las cuales no le han sido revocadas, limitadas ni modificadas en forma alguna a esta fecha;</w:t>
            </w:r>
          </w:p>
          <w:p w14:paraId="4DA59ACF" w14:textId="1D9C559E" w:rsidR="00E416C6" w:rsidRPr="00F01996" w:rsidRDefault="00E416C6" w:rsidP="00E416C6">
            <w:pPr>
              <w:jc w:val="both"/>
              <w:rPr>
                <w:rFonts w:eastAsia="Arial"/>
                <w:bCs/>
                <w:color w:val="000000"/>
                <w:lang w:val="es-MX"/>
              </w:rPr>
            </w:pPr>
          </w:p>
        </w:tc>
      </w:tr>
      <w:tr w:rsidR="0060045E" w:rsidRPr="00E416C6" w14:paraId="7F3E0541" w14:textId="77777777" w:rsidTr="00745AEE">
        <w:trPr>
          <w:jc w:val="center"/>
        </w:trPr>
        <w:tc>
          <w:tcPr>
            <w:tcW w:w="5143" w:type="dxa"/>
          </w:tcPr>
          <w:p w14:paraId="1D0F7B76" w14:textId="30F11123" w:rsidR="00A85BAB" w:rsidRPr="00F01996" w:rsidRDefault="00777CA3" w:rsidP="00E416C6">
            <w:pPr>
              <w:jc w:val="both"/>
              <w:rPr>
                <w:rFonts w:eastAsia="Arial"/>
                <w:bCs/>
                <w:color w:val="000000"/>
                <w:lang w:val="en-US"/>
              </w:rPr>
            </w:pPr>
            <w:r w:rsidRPr="00F01996">
              <w:rPr>
                <w:rFonts w:eastAsia="Arial"/>
                <w:bCs/>
                <w:color w:val="000000"/>
                <w:lang w:val="en-US"/>
              </w:rPr>
              <w:t xml:space="preserve">c) </w:t>
            </w:r>
            <w:r w:rsidRPr="00F01996">
              <w:rPr>
                <w:bCs/>
                <w:color w:val="000000"/>
                <w:lang w:val="en-US"/>
              </w:rPr>
              <w:t>It is the sole and legitimate owner of the property identified in Exhibit “A” hereof</w:t>
            </w:r>
            <w:r w:rsidRPr="00F01996">
              <w:rPr>
                <w:lang w:val="en-US"/>
              </w:rPr>
              <w:t xml:space="preserve"> (collectively, the “</w:t>
            </w:r>
            <w:r w:rsidRPr="00F01996">
              <w:rPr>
                <w:u w:val="single"/>
                <w:lang w:val="en-US"/>
              </w:rPr>
              <w:t>Equipment</w:t>
            </w:r>
            <w:r w:rsidRPr="00F01996">
              <w:rPr>
                <w:lang w:val="en-US"/>
              </w:rPr>
              <w:t>”); and</w:t>
            </w:r>
          </w:p>
        </w:tc>
        <w:tc>
          <w:tcPr>
            <w:tcW w:w="5143" w:type="dxa"/>
          </w:tcPr>
          <w:p w14:paraId="2CFFDE15" w14:textId="58C906B4" w:rsidR="00A85BAB" w:rsidRPr="00F01996" w:rsidRDefault="00E416C6" w:rsidP="00E416C6">
            <w:pPr>
              <w:jc w:val="both"/>
              <w:rPr>
                <w:lang w:val="es-MX"/>
              </w:rPr>
            </w:pPr>
            <w:r w:rsidRPr="00F01996">
              <w:rPr>
                <w:rFonts w:eastAsia="Arial"/>
                <w:bCs/>
                <w:color w:val="000000"/>
                <w:lang w:val="es-MX"/>
              </w:rPr>
              <w:t xml:space="preserve">c) </w:t>
            </w:r>
            <w:r w:rsidRPr="00F01996">
              <w:rPr>
                <w:lang w:val="es-MX"/>
              </w:rPr>
              <w:t>Es la única y legítima propietaria de los bienes muebles que se identifican en el Anexo “A” del presente Contrato (conjuntamente, los “</w:t>
            </w:r>
            <w:r w:rsidR="00622732" w:rsidRPr="00F01996">
              <w:rPr>
                <w:u w:val="single"/>
                <w:lang w:val="es-MX"/>
              </w:rPr>
              <w:t>Equipos</w:t>
            </w:r>
            <w:r w:rsidRPr="00F01996">
              <w:rPr>
                <w:lang w:val="es-MX"/>
              </w:rPr>
              <w:t>”); y</w:t>
            </w:r>
          </w:p>
          <w:p w14:paraId="76002951" w14:textId="5FAF57C1" w:rsidR="00E416C6" w:rsidRPr="00F01996" w:rsidRDefault="00E416C6" w:rsidP="00E416C6">
            <w:pPr>
              <w:jc w:val="both"/>
              <w:rPr>
                <w:rFonts w:eastAsia="Arial"/>
                <w:bCs/>
                <w:color w:val="000000"/>
                <w:lang w:val="es-MX"/>
              </w:rPr>
            </w:pPr>
          </w:p>
        </w:tc>
      </w:tr>
      <w:tr w:rsidR="0060045E" w:rsidRPr="00E416C6" w14:paraId="39F9C946" w14:textId="77777777" w:rsidTr="00745AEE">
        <w:trPr>
          <w:jc w:val="center"/>
        </w:trPr>
        <w:tc>
          <w:tcPr>
            <w:tcW w:w="5143" w:type="dxa"/>
          </w:tcPr>
          <w:p w14:paraId="640E5A08" w14:textId="1622363D" w:rsidR="00A85BAB" w:rsidRPr="00F01996" w:rsidRDefault="00777CA3" w:rsidP="00E416C6">
            <w:pPr>
              <w:jc w:val="both"/>
              <w:rPr>
                <w:lang w:val="en-US"/>
              </w:rPr>
            </w:pPr>
            <w:r w:rsidRPr="00F01996">
              <w:rPr>
                <w:rFonts w:eastAsia="Arial"/>
                <w:bCs/>
                <w:color w:val="000000"/>
                <w:lang w:val="en-US"/>
              </w:rPr>
              <w:t xml:space="preserve">d) </w:t>
            </w:r>
            <w:r w:rsidR="00DB7F99" w:rsidRPr="00F01996">
              <w:rPr>
                <w:lang w:val="en-US"/>
              </w:rPr>
              <w:t xml:space="preserve">It wishes to enter into this Agreement </w:t>
            </w:r>
            <w:proofErr w:type="gramStart"/>
            <w:r w:rsidR="00DB7F99" w:rsidRPr="00F01996">
              <w:rPr>
                <w:lang w:val="en-US"/>
              </w:rPr>
              <w:t>in order to</w:t>
            </w:r>
            <w:proofErr w:type="gramEnd"/>
            <w:r w:rsidR="00DB7F99" w:rsidRPr="00F01996">
              <w:rPr>
                <w:lang w:val="en-US"/>
              </w:rPr>
              <w:t xml:space="preserve"> sell the Equipment to the Buyer in the terms and conditions set forth below</w:t>
            </w:r>
            <w:r w:rsidRPr="00F01996">
              <w:rPr>
                <w:lang w:val="en-US"/>
              </w:rPr>
              <w:t>.</w:t>
            </w:r>
          </w:p>
          <w:p w14:paraId="095C8022" w14:textId="24F33E36" w:rsidR="00777CA3" w:rsidRPr="00F01996" w:rsidRDefault="00777CA3" w:rsidP="00E416C6">
            <w:pPr>
              <w:jc w:val="both"/>
              <w:rPr>
                <w:rFonts w:eastAsia="Arial"/>
                <w:bCs/>
                <w:color w:val="000000"/>
                <w:lang w:val="en-US"/>
              </w:rPr>
            </w:pPr>
          </w:p>
        </w:tc>
        <w:tc>
          <w:tcPr>
            <w:tcW w:w="5143" w:type="dxa"/>
          </w:tcPr>
          <w:p w14:paraId="3DE22BAA" w14:textId="33131337" w:rsidR="00A85BAB" w:rsidRPr="00F01996" w:rsidRDefault="00F244A2" w:rsidP="00E416C6">
            <w:pPr>
              <w:jc w:val="both"/>
              <w:rPr>
                <w:lang w:val="es-MX"/>
              </w:rPr>
            </w:pPr>
            <w:r w:rsidRPr="00F01996">
              <w:rPr>
                <w:rFonts w:eastAsia="Arial"/>
                <w:bCs/>
                <w:color w:val="000000"/>
                <w:lang w:val="es-MX"/>
              </w:rPr>
              <w:t xml:space="preserve">d) </w:t>
            </w:r>
            <w:r w:rsidRPr="00F01996">
              <w:rPr>
                <w:lang w:val="es-MX"/>
              </w:rPr>
              <w:t xml:space="preserve">Desea celebrar el presente Contrato con el fin de vender los </w:t>
            </w:r>
            <w:r w:rsidR="00622732" w:rsidRPr="00F01996">
              <w:rPr>
                <w:lang w:val="es-MX"/>
              </w:rPr>
              <w:t xml:space="preserve">Equipos </w:t>
            </w:r>
            <w:r w:rsidRPr="00F01996">
              <w:rPr>
                <w:lang w:val="es-MX"/>
              </w:rPr>
              <w:t>a la Compradora en los términos y condiciones que más adelante se establecen.</w:t>
            </w:r>
          </w:p>
          <w:p w14:paraId="3CAC5305" w14:textId="6070A5C7" w:rsidR="00F244A2" w:rsidRPr="00F01996" w:rsidRDefault="00F244A2" w:rsidP="00E416C6">
            <w:pPr>
              <w:jc w:val="both"/>
              <w:rPr>
                <w:rFonts w:eastAsia="Arial"/>
                <w:bCs/>
                <w:color w:val="000000"/>
                <w:lang w:val="es-MX"/>
              </w:rPr>
            </w:pPr>
          </w:p>
        </w:tc>
      </w:tr>
      <w:tr w:rsidR="0060045E" w:rsidRPr="00E416C6" w14:paraId="3C514633" w14:textId="77777777" w:rsidTr="00745AEE">
        <w:trPr>
          <w:jc w:val="center"/>
        </w:trPr>
        <w:tc>
          <w:tcPr>
            <w:tcW w:w="5143" w:type="dxa"/>
          </w:tcPr>
          <w:p w14:paraId="3EAB4FD5" w14:textId="624124CE" w:rsidR="00A85BAB" w:rsidRPr="00F01996" w:rsidRDefault="00DB7F99" w:rsidP="00E416C6">
            <w:pPr>
              <w:jc w:val="both"/>
              <w:rPr>
                <w:rFonts w:eastAsia="Arial"/>
                <w:bCs/>
                <w:color w:val="000000"/>
                <w:lang w:val="en-US"/>
              </w:rPr>
            </w:pPr>
            <w:r w:rsidRPr="00F01996">
              <w:rPr>
                <w:rFonts w:eastAsia="Arial"/>
                <w:bCs/>
                <w:color w:val="000000"/>
                <w:lang w:val="en-US"/>
              </w:rPr>
              <w:t>II. The Buyer recites that:</w:t>
            </w:r>
          </w:p>
        </w:tc>
        <w:tc>
          <w:tcPr>
            <w:tcW w:w="5143" w:type="dxa"/>
          </w:tcPr>
          <w:p w14:paraId="28B1EF74" w14:textId="15AF4067" w:rsidR="00F244A2" w:rsidRPr="00F01996" w:rsidRDefault="00F244A2" w:rsidP="00F244A2">
            <w:pPr>
              <w:numPr>
                <w:ilvl w:val="0"/>
                <w:numId w:val="5"/>
              </w:numPr>
              <w:pBdr>
                <w:top w:val="nil"/>
                <w:left w:val="nil"/>
                <w:bottom w:val="nil"/>
                <w:right w:val="nil"/>
                <w:between w:val="nil"/>
              </w:pBdr>
              <w:ind w:left="709" w:hanging="709"/>
              <w:jc w:val="both"/>
              <w:rPr>
                <w:rFonts w:eastAsia="Arial"/>
                <w:bCs/>
                <w:color w:val="000000"/>
                <w:lang w:val="es-MX"/>
              </w:rPr>
            </w:pPr>
            <w:r w:rsidRPr="00F01996">
              <w:rPr>
                <w:rFonts w:eastAsia="Arial"/>
                <w:bCs/>
                <w:color w:val="000000"/>
                <w:lang w:val="es-MX"/>
              </w:rPr>
              <w:t>Declara la Compradora que:</w:t>
            </w:r>
          </w:p>
          <w:p w14:paraId="4D226A35" w14:textId="77777777" w:rsidR="00A85BAB" w:rsidRPr="00F01996" w:rsidRDefault="00A85BAB" w:rsidP="00E416C6">
            <w:pPr>
              <w:jc w:val="both"/>
              <w:rPr>
                <w:rFonts w:eastAsia="Arial"/>
                <w:bCs/>
                <w:color w:val="000000"/>
                <w:lang w:val="es-MX"/>
              </w:rPr>
            </w:pPr>
          </w:p>
        </w:tc>
      </w:tr>
      <w:tr w:rsidR="0060045E" w:rsidRPr="00E416C6" w14:paraId="22ECB7FA" w14:textId="77777777" w:rsidTr="00745AEE">
        <w:trPr>
          <w:jc w:val="center"/>
        </w:trPr>
        <w:tc>
          <w:tcPr>
            <w:tcW w:w="5143" w:type="dxa"/>
          </w:tcPr>
          <w:p w14:paraId="49688565" w14:textId="6DDD3745" w:rsidR="00F244A2" w:rsidRPr="00F01996" w:rsidRDefault="00DB7F99" w:rsidP="00E416C6">
            <w:pPr>
              <w:jc w:val="both"/>
              <w:rPr>
                <w:rFonts w:eastAsia="Arial"/>
                <w:bCs/>
                <w:color w:val="000000"/>
                <w:lang w:val="en-US"/>
              </w:rPr>
            </w:pPr>
            <w:r w:rsidRPr="00F01996">
              <w:rPr>
                <w:rFonts w:eastAsia="Arial"/>
                <w:bCs/>
                <w:color w:val="000000"/>
                <w:lang w:val="en-US"/>
              </w:rPr>
              <w:t>a) It is a c</w:t>
            </w:r>
            <w:r w:rsidR="001A0C4B" w:rsidRPr="00F01996">
              <w:rPr>
                <w:rFonts w:eastAsia="Arial"/>
                <w:bCs/>
                <w:color w:val="000000"/>
                <w:lang w:val="en-US"/>
              </w:rPr>
              <w:t>orporation</w:t>
            </w:r>
            <w:r w:rsidRPr="00F01996">
              <w:rPr>
                <w:rFonts w:eastAsia="Arial"/>
                <w:bCs/>
                <w:color w:val="000000"/>
                <w:lang w:val="en-US"/>
              </w:rPr>
              <w:t xml:space="preserve"> duly incorporated and validly existing under the laws of the </w:t>
            </w:r>
            <w:r w:rsidR="001A0C4B" w:rsidRPr="00F01996">
              <w:rPr>
                <w:rFonts w:eastAsia="Arial"/>
                <w:bCs/>
                <w:color w:val="000000"/>
                <w:lang w:val="en-US"/>
              </w:rPr>
              <w:t xml:space="preserve">United Mexican </w:t>
            </w:r>
            <w:r w:rsidRPr="00F01996">
              <w:rPr>
                <w:rFonts w:eastAsia="Arial"/>
                <w:bCs/>
                <w:color w:val="000000"/>
                <w:lang w:val="en-US"/>
              </w:rPr>
              <w:t>State</w:t>
            </w:r>
            <w:r w:rsidR="001A0C4B" w:rsidRPr="00F01996">
              <w:rPr>
                <w:rFonts w:eastAsia="Arial"/>
                <w:bCs/>
                <w:color w:val="000000"/>
                <w:lang w:val="en-US"/>
              </w:rPr>
              <w:t xml:space="preserve">s </w:t>
            </w:r>
            <w:r w:rsidRPr="00F01996">
              <w:rPr>
                <w:rFonts w:eastAsia="Arial"/>
                <w:bCs/>
                <w:color w:val="000000"/>
                <w:lang w:val="en-US"/>
              </w:rPr>
              <w:t>(“</w:t>
            </w:r>
            <w:r w:rsidR="001A0C4B" w:rsidRPr="00F01996">
              <w:rPr>
                <w:rFonts w:eastAsia="Arial"/>
                <w:bCs/>
                <w:color w:val="000000"/>
                <w:u w:val="single"/>
                <w:lang w:val="en-US"/>
              </w:rPr>
              <w:t>Mexico</w:t>
            </w:r>
            <w:r w:rsidRPr="00F01996">
              <w:rPr>
                <w:rFonts w:eastAsia="Arial"/>
                <w:bCs/>
                <w:color w:val="000000"/>
                <w:lang w:val="en-US"/>
              </w:rPr>
              <w:t xml:space="preserve">”), with full power to </w:t>
            </w:r>
            <w:proofErr w:type="gramStart"/>
            <w:r w:rsidRPr="00F01996">
              <w:rPr>
                <w:rFonts w:eastAsia="Arial"/>
                <w:bCs/>
                <w:color w:val="000000"/>
                <w:lang w:val="en-US"/>
              </w:rPr>
              <w:t>enter into</w:t>
            </w:r>
            <w:proofErr w:type="gramEnd"/>
            <w:r w:rsidRPr="00F01996">
              <w:rPr>
                <w:rFonts w:eastAsia="Arial"/>
                <w:bCs/>
                <w:color w:val="000000"/>
                <w:lang w:val="en-US"/>
              </w:rPr>
              <w:t xml:space="preserve"> and comply with its obligations </w:t>
            </w:r>
            <w:r w:rsidRPr="00F01996">
              <w:rPr>
                <w:bCs/>
                <w:color w:val="000000"/>
                <w:lang w:val="en-US"/>
              </w:rPr>
              <w:t>pursuant to this Agreement</w:t>
            </w:r>
            <w:r w:rsidRPr="00F01996">
              <w:rPr>
                <w:lang w:val="en-US"/>
              </w:rPr>
              <w:t>;</w:t>
            </w:r>
          </w:p>
        </w:tc>
        <w:tc>
          <w:tcPr>
            <w:tcW w:w="5143" w:type="dxa"/>
          </w:tcPr>
          <w:p w14:paraId="17EAB653" w14:textId="20BF3D27" w:rsidR="00F244A2" w:rsidRPr="00F01996" w:rsidRDefault="00F244A2" w:rsidP="00F244A2">
            <w:pPr>
              <w:pBdr>
                <w:top w:val="nil"/>
                <w:left w:val="nil"/>
                <w:bottom w:val="nil"/>
                <w:right w:val="nil"/>
                <w:between w:val="nil"/>
              </w:pBdr>
              <w:jc w:val="both"/>
              <w:rPr>
                <w:lang w:val="es-MX"/>
              </w:rPr>
            </w:pPr>
            <w:r w:rsidRPr="00F01996">
              <w:rPr>
                <w:rFonts w:eastAsia="Arial"/>
                <w:bCs/>
                <w:color w:val="000000"/>
                <w:lang w:val="es-MX"/>
              </w:rPr>
              <w:t>a) Es</w:t>
            </w:r>
            <w:r w:rsidRPr="00F01996">
              <w:rPr>
                <w:lang w:val="es-MX"/>
              </w:rPr>
              <w:t xml:space="preserve"> una sociedad debidamente constituida y válidamente existente conforme a las leyes de los Estados Unidos Mexicanos (“</w:t>
            </w:r>
            <w:r w:rsidRPr="00F01996">
              <w:rPr>
                <w:u w:val="single"/>
                <w:lang w:val="es-MX"/>
              </w:rPr>
              <w:t>México</w:t>
            </w:r>
            <w:r w:rsidRPr="00F01996">
              <w:rPr>
                <w:lang w:val="es-MX"/>
              </w:rPr>
              <w:t>”)</w:t>
            </w:r>
            <w:r w:rsidR="006B071A" w:rsidRPr="00F01996">
              <w:rPr>
                <w:lang w:val="es-MX"/>
              </w:rPr>
              <w:t>, con plena autoridad para suscribir y cumplir con sus obligaciones conforme al presente Contrato</w:t>
            </w:r>
            <w:r w:rsidRPr="00F01996">
              <w:rPr>
                <w:lang w:val="es-MX"/>
              </w:rPr>
              <w:t>;</w:t>
            </w:r>
          </w:p>
          <w:p w14:paraId="49D246A3" w14:textId="2993D88D" w:rsidR="00F244A2" w:rsidRPr="00F01996" w:rsidRDefault="00F244A2" w:rsidP="00F244A2">
            <w:pPr>
              <w:pBdr>
                <w:top w:val="nil"/>
                <w:left w:val="nil"/>
                <w:bottom w:val="nil"/>
                <w:right w:val="nil"/>
                <w:between w:val="nil"/>
              </w:pBdr>
              <w:jc w:val="both"/>
              <w:rPr>
                <w:rFonts w:eastAsia="Arial"/>
                <w:bCs/>
                <w:color w:val="000000"/>
                <w:lang w:val="es-MX"/>
              </w:rPr>
            </w:pPr>
          </w:p>
        </w:tc>
      </w:tr>
      <w:tr w:rsidR="0060045E" w:rsidRPr="00E416C6" w14:paraId="71A6E786" w14:textId="77777777" w:rsidTr="00745AEE">
        <w:trPr>
          <w:jc w:val="center"/>
        </w:trPr>
        <w:tc>
          <w:tcPr>
            <w:tcW w:w="5143" w:type="dxa"/>
          </w:tcPr>
          <w:p w14:paraId="1620273F" w14:textId="13B8FDDA" w:rsidR="00F244A2" w:rsidRPr="00F01996" w:rsidRDefault="007E20D3" w:rsidP="00E416C6">
            <w:pPr>
              <w:jc w:val="both"/>
              <w:rPr>
                <w:rFonts w:eastAsia="Arial"/>
                <w:bCs/>
                <w:color w:val="000000"/>
                <w:lang w:val="en-US"/>
              </w:rPr>
            </w:pPr>
            <w:r w:rsidRPr="00F01996">
              <w:rPr>
                <w:rFonts w:eastAsia="Arial"/>
                <w:bCs/>
                <w:color w:val="000000"/>
                <w:lang w:val="en-US"/>
              </w:rPr>
              <w:t xml:space="preserve">b) </w:t>
            </w:r>
            <w:r w:rsidRPr="00F01996">
              <w:rPr>
                <w:bCs/>
                <w:color w:val="000000"/>
                <w:lang w:val="en-US"/>
              </w:rPr>
              <w:t xml:space="preserve">Its representative has the legal ability and sufficient authority to enter into this Agreement on </w:t>
            </w:r>
            <w:r w:rsidRPr="00F01996">
              <w:rPr>
                <w:bCs/>
                <w:color w:val="000000"/>
                <w:lang w:val="en-US"/>
              </w:rPr>
              <w:lastRenderedPageBreak/>
              <w:t>its behalf</w:t>
            </w:r>
            <w:r w:rsidRPr="00F01996">
              <w:rPr>
                <w:lang w:val="en-US"/>
              </w:rPr>
              <w:t>, as well as to bind it in accordance with the terms hereof, which authority has not been revoked, limited or modified in any manner as of the date hereof;</w:t>
            </w:r>
          </w:p>
        </w:tc>
        <w:tc>
          <w:tcPr>
            <w:tcW w:w="5143" w:type="dxa"/>
          </w:tcPr>
          <w:p w14:paraId="538955CA" w14:textId="77777777" w:rsidR="00F244A2" w:rsidRPr="00F01996" w:rsidRDefault="00F244A2" w:rsidP="00F244A2">
            <w:pPr>
              <w:pBdr>
                <w:top w:val="nil"/>
                <w:left w:val="nil"/>
                <w:bottom w:val="nil"/>
                <w:right w:val="nil"/>
                <w:between w:val="nil"/>
              </w:pBdr>
              <w:jc w:val="both"/>
              <w:rPr>
                <w:lang w:val="es-MX"/>
              </w:rPr>
            </w:pPr>
            <w:r w:rsidRPr="00F01996">
              <w:rPr>
                <w:rFonts w:eastAsia="Arial"/>
                <w:bCs/>
                <w:color w:val="000000"/>
                <w:lang w:val="es-MX"/>
              </w:rPr>
              <w:lastRenderedPageBreak/>
              <w:t xml:space="preserve">b) </w:t>
            </w:r>
            <w:r w:rsidRPr="00F01996">
              <w:rPr>
                <w:lang w:val="es-MX"/>
              </w:rPr>
              <w:t xml:space="preserve">Su representante cuenta con la capacidad legal y facultades suficientes para celebrar este Contrato en </w:t>
            </w:r>
            <w:r w:rsidRPr="00F01996">
              <w:rPr>
                <w:lang w:val="es-MX"/>
              </w:rPr>
              <w:lastRenderedPageBreak/>
              <w:t>su nombre y representación, así como para obligarla conforme a los términos del mismo, las cuales no le han sido revocadas, limitadas ni modificadas en forma alguna a esta fecha;</w:t>
            </w:r>
          </w:p>
          <w:p w14:paraId="6A8E56DA" w14:textId="57DB1E01" w:rsidR="00F244A2" w:rsidRPr="00F01996" w:rsidRDefault="00F244A2" w:rsidP="00F244A2">
            <w:pPr>
              <w:pBdr>
                <w:top w:val="nil"/>
                <w:left w:val="nil"/>
                <w:bottom w:val="nil"/>
                <w:right w:val="nil"/>
                <w:between w:val="nil"/>
              </w:pBdr>
              <w:jc w:val="both"/>
              <w:rPr>
                <w:rFonts w:eastAsia="Arial"/>
                <w:bCs/>
                <w:color w:val="000000"/>
                <w:lang w:val="es-MX"/>
              </w:rPr>
            </w:pPr>
          </w:p>
        </w:tc>
      </w:tr>
      <w:tr w:rsidR="0060045E" w:rsidRPr="00E416C6" w14:paraId="7F4F5017" w14:textId="77777777" w:rsidTr="00745AEE">
        <w:trPr>
          <w:jc w:val="center"/>
        </w:trPr>
        <w:tc>
          <w:tcPr>
            <w:tcW w:w="5143" w:type="dxa"/>
          </w:tcPr>
          <w:p w14:paraId="78DEECF9" w14:textId="1F34906E" w:rsidR="00F244A2" w:rsidRPr="00F01996" w:rsidRDefault="007E20D3" w:rsidP="00E416C6">
            <w:pPr>
              <w:jc w:val="both"/>
              <w:rPr>
                <w:rFonts w:eastAsia="Arial"/>
                <w:bCs/>
                <w:color w:val="000000"/>
                <w:lang w:val="en-US"/>
              </w:rPr>
            </w:pPr>
            <w:r w:rsidRPr="00F01996">
              <w:rPr>
                <w:rFonts w:eastAsia="Arial"/>
                <w:bCs/>
                <w:color w:val="000000"/>
                <w:lang w:val="en-US"/>
              </w:rPr>
              <w:lastRenderedPageBreak/>
              <w:t xml:space="preserve">c) </w:t>
            </w:r>
            <w:r w:rsidR="00D0320C">
              <w:rPr>
                <w:rFonts w:eastAsia="Arial"/>
                <w:bCs/>
                <w:color w:val="000000"/>
                <w:lang w:val="en-US"/>
              </w:rPr>
              <w:t>T</w:t>
            </w:r>
            <w:r w:rsidRPr="00F01996">
              <w:rPr>
                <w:rFonts w:eastAsia="Arial"/>
                <w:bCs/>
                <w:color w:val="000000"/>
                <w:lang w:val="en-US"/>
              </w:rPr>
              <w:t xml:space="preserve">he funds to be used for the payment of the Price (as </w:t>
            </w:r>
            <w:r w:rsidR="000076A4" w:rsidRPr="00F01996">
              <w:rPr>
                <w:rFonts w:eastAsia="Arial"/>
                <w:bCs/>
                <w:color w:val="000000"/>
                <w:lang w:val="en-US"/>
              </w:rPr>
              <w:t xml:space="preserve">such term is </w:t>
            </w:r>
            <w:r w:rsidRPr="00F01996">
              <w:rPr>
                <w:rFonts w:eastAsia="Arial"/>
                <w:bCs/>
                <w:color w:val="000000"/>
                <w:lang w:val="en-US"/>
              </w:rPr>
              <w:t>defined below) derive from licit activities; and</w:t>
            </w:r>
          </w:p>
          <w:p w14:paraId="4F10CEB1" w14:textId="2415A2C7" w:rsidR="000076A4" w:rsidRPr="00F01996" w:rsidRDefault="000076A4" w:rsidP="00E416C6">
            <w:pPr>
              <w:jc w:val="both"/>
              <w:rPr>
                <w:rFonts w:eastAsia="Arial"/>
                <w:bCs/>
                <w:color w:val="000000"/>
                <w:lang w:val="en-US"/>
              </w:rPr>
            </w:pPr>
          </w:p>
        </w:tc>
        <w:tc>
          <w:tcPr>
            <w:tcW w:w="5143" w:type="dxa"/>
          </w:tcPr>
          <w:p w14:paraId="11BFA0CE" w14:textId="03A209ED" w:rsidR="00F244A2" w:rsidRPr="00F01996" w:rsidRDefault="00F244A2" w:rsidP="00F244A2">
            <w:pPr>
              <w:pBdr>
                <w:top w:val="nil"/>
                <w:left w:val="nil"/>
                <w:bottom w:val="nil"/>
                <w:right w:val="nil"/>
                <w:between w:val="nil"/>
              </w:pBdr>
              <w:jc w:val="both"/>
              <w:rPr>
                <w:rFonts w:eastAsia="Arial"/>
                <w:color w:val="000000"/>
                <w:lang w:val="es-MX"/>
              </w:rPr>
            </w:pPr>
            <w:r w:rsidRPr="00F01996">
              <w:rPr>
                <w:rFonts w:eastAsia="Arial"/>
                <w:bCs/>
                <w:color w:val="000000"/>
                <w:lang w:val="es-MX"/>
              </w:rPr>
              <w:t xml:space="preserve">c) </w:t>
            </w:r>
            <w:r w:rsidR="00D0320C">
              <w:rPr>
                <w:rFonts w:eastAsia="Arial"/>
                <w:bCs/>
                <w:color w:val="000000"/>
                <w:lang w:val="es-MX"/>
              </w:rPr>
              <w:t>L</w:t>
            </w:r>
            <w:r w:rsidR="00F4736D" w:rsidRPr="00F01996">
              <w:rPr>
                <w:rFonts w:eastAsia="Arial"/>
                <w:color w:val="000000"/>
                <w:lang w:val="es-MX"/>
              </w:rPr>
              <w:t xml:space="preserve">os recursos que utilizará para el pago del Precio (según dicho término se define más adelante) provienen de </w:t>
            </w:r>
            <w:r w:rsidR="00D0320C">
              <w:rPr>
                <w:rFonts w:eastAsia="Arial"/>
                <w:color w:val="000000"/>
                <w:lang w:val="es-MX"/>
              </w:rPr>
              <w:t>actividades</w:t>
            </w:r>
            <w:r w:rsidR="00F4736D" w:rsidRPr="00F01996">
              <w:rPr>
                <w:rFonts w:eastAsia="Arial"/>
                <w:color w:val="000000"/>
                <w:lang w:val="es-MX"/>
              </w:rPr>
              <w:t xml:space="preserve"> lícitas; y</w:t>
            </w:r>
          </w:p>
          <w:p w14:paraId="52D638D6" w14:textId="3F451354" w:rsidR="00F4736D" w:rsidRPr="00F01996" w:rsidRDefault="00F4736D" w:rsidP="00F244A2">
            <w:pPr>
              <w:pBdr>
                <w:top w:val="nil"/>
                <w:left w:val="nil"/>
                <w:bottom w:val="nil"/>
                <w:right w:val="nil"/>
                <w:between w:val="nil"/>
              </w:pBdr>
              <w:jc w:val="both"/>
              <w:rPr>
                <w:rFonts w:eastAsia="Arial"/>
                <w:bCs/>
                <w:color w:val="000000"/>
                <w:lang w:val="es-MX"/>
              </w:rPr>
            </w:pPr>
          </w:p>
        </w:tc>
      </w:tr>
      <w:tr w:rsidR="0060045E" w:rsidRPr="00E416C6" w14:paraId="580E2B84" w14:textId="77777777" w:rsidTr="00745AEE">
        <w:trPr>
          <w:jc w:val="center"/>
        </w:trPr>
        <w:tc>
          <w:tcPr>
            <w:tcW w:w="5143" w:type="dxa"/>
          </w:tcPr>
          <w:p w14:paraId="2EE91956" w14:textId="17E7578F" w:rsidR="00F244A2" w:rsidRPr="00F01996" w:rsidRDefault="007E20D3" w:rsidP="00E416C6">
            <w:pPr>
              <w:jc w:val="both"/>
              <w:rPr>
                <w:rFonts w:eastAsia="Arial"/>
                <w:bCs/>
                <w:color w:val="000000"/>
                <w:lang w:val="en-US"/>
              </w:rPr>
            </w:pPr>
            <w:r w:rsidRPr="00F01996">
              <w:rPr>
                <w:rFonts w:eastAsia="Arial"/>
                <w:bCs/>
                <w:color w:val="000000"/>
                <w:lang w:val="en-US"/>
              </w:rPr>
              <w:t xml:space="preserve">d) </w:t>
            </w:r>
            <w:r w:rsidRPr="00F01996">
              <w:rPr>
                <w:lang w:val="en-US"/>
              </w:rPr>
              <w:t xml:space="preserve">It wishes to enter into this Agreement </w:t>
            </w:r>
            <w:proofErr w:type="gramStart"/>
            <w:r w:rsidRPr="00F01996">
              <w:rPr>
                <w:lang w:val="en-US"/>
              </w:rPr>
              <w:t>in order to</w:t>
            </w:r>
            <w:proofErr w:type="gramEnd"/>
            <w:r w:rsidRPr="00F01996">
              <w:rPr>
                <w:lang w:val="en-US"/>
              </w:rPr>
              <w:t xml:space="preserve"> </w:t>
            </w:r>
            <w:r w:rsidR="00D47794" w:rsidRPr="00F01996">
              <w:rPr>
                <w:lang w:val="en-US"/>
              </w:rPr>
              <w:t>buy and purchase</w:t>
            </w:r>
            <w:r w:rsidRPr="00F01996">
              <w:rPr>
                <w:lang w:val="en-US"/>
              </w:rPr>
              <w:t xml:space="preserve"> the Equipment </w:t>
            </w:r>
            <w:r w:rsidR="00D47794" w:rsidRPr="00F01996">
              <w:rPr>
                <w:lang w:val="en-US"/>
              </w:rPr>
              <w:t>from the Seller</w:t>
            </w:r>
            <w:r w:rsidRPr="00F01996">
              <w:rPr>
                <w:lang w:val="en-US"/>
              </w:rPr>
              <w:t xml:space="preserve"> in the terms and conditions set forth below.</w:t>
            </w:r>
          </w:p>
        </w:tc>
        <w:tc>
          <w:tcPr>
            <w:tcW w:w="5143" w:type="dxa"/>
          </w:tcPr>
          <w:p w14:paraId="77FE9F13" w14:textId="7DD4E710" w:rsidR="00F244A2" w:rsidRPr="00F01996" w:rsidRDefault="00F4736D" w:rsidP="00F4736D">
            <w:pPr>
              <w:pBdr>
                <w:top w:val="nil"/>
                <w:left w:val="nil"/>
                <w:bottom w:val="nil"/>
                <w:right w:val="nil"/>
                <w:between w:val="nil"/>
              </w:pBdr>
              <w:jc w:val="both"/>
              <w:rPr>
                <w:lang w:val="es-MX"/>
              </w:rPr>
            </w:pPr>
            <w:r w:rsidRPr="00F01996">
              <w:rPr>
                <w:rFonts w:eastAsia="Arial"/>
                <w:bCs/>
                <w:color w:val="000000"/>
                <w:lang w:val="es-MX"/>
              </w:rPr>
              <w:t xml:space="preserve">d) </w:t>
            </w:r>
            <w:r w:rsidRPr="00F01996">
              <w:rPr>
                <w:lang w:val="es-MX"/>
              </w:rPr>
              <w:t xml:space="preserve">Desea celebrar el presente Contrato con el fin de comprar y adquirir los </w:t>
            </w:r>
            <w:r w:rsidR="00622732" w:rsidRPr="00F01996">
              <w:rPr>
                <w:lang w:val="es-MX"/>
              </w:rPr>
              <w:t xml:space="preserve">Equipos </w:t>
            </w:r>
            <w:r w:rsidRPr="00F01996">
              <w:rPr>
                <w:lang w:val="es-MX"/>
              </w:rPr>
              <w:t>de la Vendedora en los términos y condiciones que más adelante se establecen.</w:t>
            </w:r>
          </w:p>
          <w:p w14:paraId="3F7DCC2A" w14:textId="670E1B49" w:rsidR="00F4736D" w:rsidRPr="00F01996" w:rsidRDefault="00F4736D" w:rsidP="00F4736D">
            <w:pPr>
              <w:pBdr>
                <w:top w:val="nil"/>
                <w:left w:val="nil"/>
                <w:bottom w:val="nil"/>
                <w:right w:val="nil"/>
                <w:between w:val="nil"/>
              </w:pBdr>
              <w:jc w:val="both"/>
              <w:rPr>
                <w:rFonts w:eastAsia="Arial"/>
                <w:bCs/>
                <w:color w:val="000000"/>
                <w:lang w:val="es-MX"/>
              </w:rPr>
            </w:pPr>
          </w:p>
        </w:tc>
      </w:tr>
      <w:tr w:rsidR="0060045E" w:rsidRPr="00E416C6" w14:paraId="5F547FF1" w14:textId="77777777" w:rsidTr="00745AEE">
        <w:trPr>
          <w:jc w:val="center"/>
        </w:trPr>
        <w:tc>
          <w:tcPr>
            <w:tcW w:w="5143" w:type="dxa"/>
          </w:tcPr>
          <w:p w14:paraId="121BC73C" w14:textId="3721F4DE" w:rsidR="00F244A2" w:rsidRPr="00F01996" w:rsidRDefault="00D47794" w:rsidP="00E416C6">
            <w:pPr>
              <w:jc w:val="both"/>
              <w:rPr>
                <w:rFonts w:eastAsia="Arial"/>
                <w:bCs/>
                <w:color w:val="000000"/>
                <w:lang w:val="en-US"/>
              </w:rPr>
            </w:pPr>
            <w:r w:rsidRPr="00F01996">
              <w:rPr>
                <w:rFonts w:eastAsia="Arial"/>
                <w:bCs/>
                <w:color w:val="000000"/>
                <w:lang w:val="en-US"/>
              </w:rPr>
              <w:t>In virtue of the above, the Parties agree to the following:</w:t>
            </w:r>
          </w:p>
        </w:tc>
        <w:tc>
          <w:tcPr>
            <w:tcW w:w="5143" w:type="dxa"/>
          </w:tcPr>
          <w:p w14:paraId="7DEFE5E4" w14:textId="77777777" w:rsidR="00F244A2" w:rsidRPr="00F01996" w:rsidRDefault="006B071A" w:rsidP="006B071A">
            <w:pPr>
              <w:pBdr>
                <w:top w:val="nil"/>
                <w:left w:val="nil"/>
                <w:bottom w:val="nil"/>
                <w:right w:val="nil"/>
                <w:between w:val="nil"/>
              </w:pBdr>
              <w:jc w:val="both"/>
              <w:rPr>
                <w:rFonts w:eastAsia="Arial"/>
                <w:bCs/>
                <w:color w:val="000000"/>
                <w:lang w:val="es-MX"/>
              </w:rPr>
            </w:pPr>
            <w:r w:rsidRPr="00F01996">
              <w:rPr>
                <w:rFonts w:eastAsia="Arial"/>
                <w:bCs/>
                <w:color w:val="000000"/>
                <w:lang w:val="es-MX"/>
              </w:rPr>
              <w:t>Expuesto lo anterior, las Partes otorgan las siguientes:</w:t>
            </w:r>
          </w:p>
          <w:p w14:paraId="4EB70C02" w14:textId="25F0FE57" w:rsidR="006B071A" w:rsidRPr="00F01996" w:rsidRDefault="006B071A" w:rsidP="006B071A">
            <w:pPr>
              <w:pBdr>
                <w:top w:val="nil"/>
                <w:left w:val="nil"/>
                <w:bottom w:val="nil"/>
                <w:right w:val="nil"/>
                <w:between w:val="nil"/>
              </w:pBdr>
              <w:jc w:val="both"/>
              <w:rPr>
                <w:rFonts w:eastAsia="Arial"/>
                <w:bCs/>
                <w:color w:val="000000"/>
                <w:lang w:val="es-MX"/>
              </w:rPr>
            </w:pPr>
          </w:p>
        </w:tc>
      </w:tr>
      <w:tr w:rsidR="0060045E" w:rsidRPr="00E416C6" w14:paraId="72B15209" w14:textId="77777777" w:rsidTr="00745AEE">
        <w:trPr>
          <w:jc w:val="center"/>
        </w:trPr>
        <w:tc>
          <w:tcPr>
            <w:tcW w:w="5143" w:type="dxa"/>
          </w:tcPr>
          <w:p w14:paraId="27980E51" w14:textId="25AB371A" w:rsidR="00F244A2" w:rsidRPr="00F01996" w:rsidRDefault="00D47794" w:rsidP="00D47794">
            <w:pPr>
              <w:jc w:val="center"/>
              <w:rPr>
                <w:rFonts w:eastAsia="Arial"/>
                <w:b/>
                <w:color w:val="000000"/>
                <w:lang w:val="en-US"/>
              </w:rPr>
            </w:pPr>
            <w:r w:rsidRPr="00F01996">
              <w:rPr>
                <w:rFonts w:eastAsia="Arial"/>
                <w:b/>
                <w:color w:val="000000"/>
                <w:lang w:val="en-US"/>
              </w:rPr>
              <w:t>CLAUSES</w:t>
            </w:r>
          </w:p>
        </w:tc>
        <w:tc>
          <w:tcPr>
            <w:tcW w:w="5143" w:type="dxa"/>
          </w:tcPr>
          <w:p w14:paraId="69046ECA" w14:textId="77777777" w:rsidR="00F244A2" w:rsidRPr="00F01996" w:rsidRDefault="006B071A" w:rsidP="006B071A">
            <w:pPr>
              <w:pBdr>
                <w:top w:val="nil"/>
                <w:left w:val="nil"/>
                <w:bottom w:val="nil"/>
                <w:right w:val="nil"/>
                <w:between w:val="nil"/>
              </w:pBdr>
              <w:jc w:val="center"/>
              <w:rPr>
                <w:rFonts w:eastAsia="Arial"/>
                <w:b/>
                <w:color w:val="000000"/>
                <w:lang w:val="es-MX"/>
              </w:rPr>
            </w:pPr>
            <w:r w:rsidRPr="00F01996">
              <w:rPr>
                <w:rFonts w:eastAsia="Arial"/>
                <w:b/>
                <w:color w:val="000000"/>
                <w:lang w:val="es-MX"/>
              </w:rPr>
              <w:t>CLÁUSULAS</w:t>
            </w:r>
          </w:p>
          <w:p w14:paraId="0F6A0E3F" w14:textId="237D810E" w:rsidR="006B071A" w:rsidRPr="00F01996" w:rsidRDefault="006B071A" w:rsidP="006B071A">
            <w:pPr>
              <w:pBdr>
                <w:top w:val="nil"/>
                <w:left w:val="nil"/>
                <w:bottom w:val="nil"/>
                <w:right w:val="nil"/>
                <w:between w:val="nil"/>
              </w:pBdr>
              <w:jc w:val="center"/>
              <w:rPr>
                <w:rFonts w:eastAsia="Arial"/>
                <w:bCs/>
                <w:color w:val="000000"/>
                <w:lang w:val="es-MX"/>
              </w:rPr>
            </w:pPr>
          </w:p>
        </w:tc>
      </w:tr>
      <w:tr w:rsidR="0060045E" w:rsidRPr="00E416C6" w14:paraId="45E3638D" w14:textId="77777777" w:rsidTr="00745AEE">
        <w:trPr>
          <w:jc w:val="center"/>
        </w:trPr>
        <w:tc>
          <w:tcPr>
            <w:tcW w:w="5143" w:type="dxa"/>
          </w:tcPr>
          <w:p w14:paraId="3795FBCA" w14:textId="01A949E3" w:rsidR="008F4FB0" w:rsidRPr="00F01996" w:rsidRDefault="008F4FB0" w:rsidP="008F4FB0">
            <w:pPr>
              <w:jc w:val="both"/>
              <w:rPr>
                <w:iCs/>
                <w:lang w:val="en-US"/>
              </w:rPr>
            </w:pPr>
            <w:r w:rsidRPr="00F01996">
              <w:rPr>
                <w:rFonts w:eastAsia="Arial"/>
                <w:b/>
                <w:color w:val="000000"/>
                <w:lang w:val="en-US"/>
              </w:rPr>
              <w:t xml:space="preserve">First. </w:t>
            </w:r>
            <w:r w:rsidRPr="00F01996">
              <w:rPr>
                <w:rFonts w:eastAsia="Arial"/>
                <w:b/>
                <w:color w:val="000000"/>
                <w:u w:val="single"/>
                <w:lang w:val="en-US"/>
              </w:rPr>
              <w:t>Purpose</w:t>
            </w:r>
            <w:r w:rsidRPr="00F01996">
              <w:rPr>
                <w:rFonts w:eastAsia="Arial"/>
                <w:b/>
                <w:color w:val="000000"/>
                <w:lang w:val="en-US"/>
              </w:rPr>
              <w:t xml:space="preserve">.  </w:t>
            </w:r>
            <w:r w:rsidRPr="00F01996">
              <w:rPr>
                <w:rFonts w:eastAsia="Arial"/>
                <w:bCs/>
                <w:color w:val="000000"/>
                <w:lang w:val="en-US"/>
              </w:rPr>
              <w:t>By means of this Agreement, the Seller sells and transfers the Equipment to the Buyer</w:t>
            </w:r>
            <w:r w:rsidRPr="00F01996">
              <w:rPr>
                <w:iCs/>
                <w:lang w:val="en-US"/>
              </w:rPr>
              <w:t xml:space="preserve">, who buys and purchases it with everything that may correspond in accordance with law, free and clear of any lien and limitation of domain. </w:t>
            </w:r>
          </w:p>
          <w:p w14:paraId="0FE94622" w14:textId="77777777" w:rsidR="008F4FB0" w:rsidRPr="00F01996" w:rsidRDefault="008F4FB0" w:rsidP="008F4FB0">
            <w:pPr>
              <w:jc w:val="both"/>
              <w:rPr>
                <w:iCs/>
                <w:lang w:val="en-US"/>
              </w:rPr>
            </w:pPr>
          </w:p>
          <w:p w14:paraId="206DE9C8" w14:textId="5CC3B104" w:rsidR="00F244A2" w:rsidRPr="00F01996" w:rsidRDefault="000076A4" w:rsidP="008F4FB0">
            <w:pPr>
              <w:jc w:val="both"/>
              <w:rPr>
                <w:rFonts w:eastAsia="Arial"/>
                <w:bCs/>
                <w:color w:val="000000"/>
                <w:lang w:val="en-US"/>
              </w:rPr>
            </w:pPr>
            <w:r w:rsidRPr="00F01996">
              <w:rPr>
                <w:iCs/>
                <w:lang w:val="en-US"/>
              </w:rPr>
              <w:t>The sale and purchase of the Equipment shall be subject to the terms and conditions set forth in the document attached hereto as Exhibit</w:t>
            </w:r>
            <w:r w:rsidR="008F4FB0" w:rsidRPr="00F01996">
              <w:rPr>
                <w:iCs/>
                <w:lang w:val="en-US"/>
              </w:rPr>
              <w:t xml:space="preserve"> “B” (</w:t>
            </w:r>
            <w:r w:rsidRPr="00F01996">
              <w:rPr>
                <w:iCs/>
                <w:lang w:val="en-US"/>
              </w:rPr>
              <w:t>the</w:t>
            </w:r>
            <w:r w:rsidR="008F4FB0" w:rsidRPr="00F01996">
              <w:rPr>
                <w:iCs/>
                <w:lang w:val="en-US"/>
              </w:rPr>
              <w:t xml:space="preserve"> “</w:t>
            </w:r>
            <w:r w:rsidR="004E0064" w:rsidRPr="00F01996">
              <w:rPr>
                <w:iCs/>
                <w:u w:val="single"/>
                <w:lang w:val="en-US"/>
              </w:rPr>
              <w:t>Purchase Conditions</w:t>
            </w:r>
            <w:r w:rsidR="008F4FB0" w:rsidRPr="00F01996">
              <w:rPr>
                <w:iCs/>
                <w:lang w:val="en-US"/>
              </w:rPr>
              <w:t>”)</w:t>
            </w:r>
            <w:r w:rsidR="008F4FB0" w:rsidRPr="00F01996">
              <w:rPr>
                <w:lang w:val="en-US"/>
              </w:rPr>
              <w:t>.</w:t>
            </w:r>
          </w:p>
        </w:tc>
        <w:tc>
          <w:tcPr>
            <w:tcW w:w="5143" w:type="dxa"/>
          </w:tcPr>
          <w:p w14:paraId="4AFEECAF" w14:textId="5109993A" w:rsidR="006A6D60" w:rsidRPr="00F01996" w:rsidRDefault="006B071A" w:rsidP="006B071A">
            <w:pPr>
              <w:jc w:val="both"/>
              <w:rPr>
                <w:iCs/>
                <w:lang w:val="es-MX"/>
              </w:rPr>
            </w:pPr>
            <w:r w:rsidRPr="00F01996">
              <w:rPr>
                <w:rFonts w:eastAsia="Arial"/>
                <w:b/>
                <w:color w:val="000000"/>
                <w:lang w:val="es-MX"/>
              </w:rPr>
              <w:t>P</w:t>
            </w:r>
            <w:r w:rsidR="009F5458" w:rsidRPr="00F01996">
              <w:rPr>
                <w:rFonts w:eastAsia="Arial"/>
                <w:b/>
                <w:color w:val="000000"/>
                <w:lang w:val="es-MX"/>
              </w:rPr>
              <w:t>rimera</w:t>
            </w:r>
            <w:r w:rsidRPr="00F01996">
              <w:rPr>
                <w:rFonts w:eastAsia="Arial"/>
                <w:b/>
                <w:color w:val="000000"/>
                <w:lang w:val="es-MX"/>
              </w:rPr>
              <w:t xml:space="preserve">. </w:t>
            </w:r>
            <w:r w:rsidRPr="00F01996">
              <w:rPr>
                <w:rFonts w:eastAsia="Arial"/>
                <w:b/>
                <w:color w:val="000000"/>
                <w:u w:val="single"/>
                <w:lang w:val="es-MX"/>
              </w:rPr>
              <w:t>O</w:t>
            </w:r>
            <w:r w:rsidR="009F5458" w:rsidRPr="00F01996">
              <w:rPr>
                <w:rFonts w:eastAsia="Arial"/>
                <w:b/>
                <w:color w:val="000000"/>
                <w:u w:val="single"/>
                <w:lang w:val="es-MX"/>
              </w:rPr>
              <w:t>bjeto</w:t>
            </w:r>
            <w:r w:rsidRPr="00F01996">
              <w:rPr>
                <w:rFonts w:eastAsia="Arial"/>
                <w:b/>
                <w:color w:val="000000"/>
                <w:lang w:val="es-MX"/>
              </w:rPr>
              <w:t xml:space="preserve">.  </w:t>
            </w:r>
            <w:r w:rsidR="00622732" w:rsidRPr="00F01996">
              <w:rPr>
                <w:rFonts w:eastAsia="Arial"/>
                <w:bCs/>
                <w:color w:val="000000"/>
                <w:lang w:val="es-MX"/>
              </w:rPr>
              <w:t>Por medio del presente Contrato</w:t>
            </w:r>
            <w:r w:rsidRPr="00F01996">
              <w:rPr>
                <w:bCs/>
                <w:color w:val="000000"/>
                <w:lang w:val="es-MX"/>
              </w:rPr>
              <w:t xml:space="preserve">, la </w:t>
            </w:r>
            <w:r w:rsidRPr="00F01996">
              <w:rPr>
                <w:iCs/>
                <w:lang w:val="es-MX"/>
              </w:rPr>
              <w:t xml:space="preserve">Vendedora vende y transmite </w:t>
            </w:r>
            <w:r w:rsidR="00622732" w:rsidRPr="00F01996">
              <w:rPr>
                <w:iCs/>
                <w:lang w:val="es-MX"/>
              </w:rPr>
              <w:t>los Equipos a</w:t>
            </w:r>
            <w:r w:rsidRPr="00F01996">
              <w:rPr>
                <w:iCs/>
                <w:lang w:val="es-MX"/>
              </w:rPr>
              <w:t xml:space="preserve"> la Compradora,</w:t>
            </w:r>
            <w:r w:rsidR="00622732" w:rsidRPr="00F01996">
              <w:rPr>
                <w:iCs/>
                <w:lang w:val="es-MX"/>
              </w:rPr>
              <w:t xml:space="preserve"> quien los compra y adquiere para sí con todo cuanto de hecho y por derecho les corresponda, libres de cualquier gravamen y limitación de dominio. </w:t>
            </w:r>
          </w:p>
          <w:p w14:paraId="7121D48E" w14:textId="77777777" w:rsidR="006A6D60" w:rsidRPr="00F01996" w:rsidRDefault="006A6D60" w:rsidP="006B071A">
            <w:pPr>
              <w:jc w:val="both"/>
              <w:rPr>
                <w:iCs/>
                <w:lang w:val="es-MX"/>
              </w:rPr>
            </w:pPr>
          </w:p>
          <w:p w14:paraId="431FAB64" w14:textId="3457A045" w:rsidR="00F244A2" w:rsidRPr="00F01996" w:rsidRDefault="00622732" w:rsidP="006B071A">
            <w:pPr>
              <w:jc w:val="both"/>
              <w:rPr>
                <w:lang w:val="es-MX"/>
              </w:rPr>
            </w:pPr>
            <w:r w:rsidRPr="00F01996">
              <w:rPr>
                <w:iCs/>
                <w:lang w:val="es-MX"/>
              </w:rPr>
              <w:t xml:space="preserve">La compraventa de los Equipos estará sujeta a los términos y condiciones </w:t>
            </w:r>
            <w:r w:rsidR="001E6361" w:rsidRPr="00F01996">
              <w:rPr>
                <w:iCs/>
                <w:lang w:val="es-MX"/>
              </w:rPr>
              <w:t>que se indican en el documento que se adjunta al presente Contrato como Anexo “</w:t>
            </w:r>
            <w:r w:rsidR="00E102A5" w:rsidRPr="00F01996">
              <w:rPr>
                <w:iCs/>
                <w:lang w:val="es-MX"/>
              </w:rPr>
              <w:t>B</w:t>
            </w:r>
            <w:r w:rsidR="001E6361" w:rsidRPr="00F01996">
              <w:rPr>
                <w:iCs/>
                <w:lang w:val="es-MX"/>
              </w:rPr>
              <w:t>” (las “</w:t>
            </w:r>
            <w:r w:rsidR="001E6361" w:rsidRPr="00F01996">
              <w:rPr>
                <w:iCs/>
                <w:u w:val="single"/>
                <w:lang w:val="es-MX"/>
              </w:rPr>
              <w:t>Condiciones de Compra</w:t>
            </w:r>
            <w:r w:rsidR="001E6361" w:rsidRPr="00F01996">
              <w:rPr>
                <w:iCs/>
                <w:lang w:val="es-MX"/>
              </w:rPr>
              <w:t>”)</w:t>
            </w:r>
            <w:r w:rsidR="006B071A" w:rsidRPr="00F01996">
              <w:rPr>
                <w:lang w:val="es-MX"/>
              </w:rPr>
              <w:t>.</w:t>
            </w:r>
          </w:p>
          <w:p w14:paraId="33AE6EF4" w14:textId="7C623694" w:rsidR="00C84589" w:rsidRPr="00F01996" w:rsidRDefault="00C84589" w:rsidP="006B071A">
            <w:pPr>
              <w:jc w:val="both"/>
              <w:rPr>
                <w:rFonts w:eastAsia="Arial"/>
                <w:b/>
                <w:color w:val="000000"/>
                <w:lang w:val="es-MX"/>
              </w:rPr>
            </w:pPr>
          </w:p>
        </w:tc>
      </w:tr>
      <w:tr w:rsidR="0060045E" w:rsidRPr="00E416C6" w14:paraId="23AA3448" w14:textId="77777777" w:rsidTr="00745AEE">
        <w:trPr>
          <w:jc w:val="center"/>
        </w:trPr>
        <w:tc>
          <w:tcPr>
            <w:tcW w:w="5143" w:type="dxa"/>
          </w:tcPr>
          <w:p w14:paraId="6678F163" w14:textId="6E59A291" w:rsidR="00F244A2" w:rsidRPr="00F01996" w:rsidRDefault="000076A4" w:rsidP="00E416C6">
            <w:pPr>
              <w:jc w:val="both"/>
              <w:rPr>
                <w:rFonts w:eastAsia="Arial"/>
                <w:bCs/>
                <w:color w:val="000000"/>
                <w:lang w:val="en-US"/>
              </w:rPr>
            </w:pPr>
            <w:r w:rsidRPr="00F01996">
              <w:rPr>
                <w:rFonts w:eastAsia="Arial"/>
                <w:b/>
                <w:color w:val="000000"/>
                <w:lang w:val="en-US"/>
              </w:rPr>
              <w:t xml:space="preserve">Second. </w:t>
            </w:r>
            <w:r w:rsidRPr="00F01996">
              <w:rPr>
                <w:rFonts w:eastAsia="Arial"/>
                <w:b/>
                <w:color w:val="000000"/>
                <w:u w:val="single"/>
                <w:lang w:val="en-US"/>
              </w:rPr>
              <w:t>Price</w:t>
            </w:r>
            <w:r w:rsidRPr="00F01996">
              <w:rPr>
                <w:rFonts w:eastAsia="Arial"/>
                <w:b/>
                <w:color w:val="000000"/>
                <w:lang w:val="en-US"/>
              </w:rPr>
              <w:t xml:space="preserve">.  </w:t>
            </w:r>
            <w:r w:rsidRPr="00F01996">
              <w:rPr>
                <w:rFonts w:eastAsia="Arial"/>
                <w:bCs/>
                <w:color w:val="000000"/>
                <w:lang w:val="en-US"/>
              </w:rPr>
              <w:t>The Parties agree that the purchase price for the Equipment (the “</w:t>
            </w:r>
            <w:r w:rsidRPr="00F01996">
              <w:rPr>
                <w:rFonts w:eastAsia="Arial"/>
                <w:bCs/>
                <w:color w:val="000000"/>
                <w:u w:val="single"/>
                <w:lang w:val="en-US"/>
              </w:rPr>
              <w:t>Price</w:t>
            </w:r>
            <w:r w:rsidRPr="00F01996">
              <w:rPr>
                <w:rFonts w:eastAsia="Arial"/>
                <w:bCs/>
                <w:color w:val="000000"/>
                <w:lang w:val="en-US"/>
              </w:rPr>
              <w:t>”) shall be the amount set forth in the document attached hereto as Exhibit “C”, which is paid to the Seller in the terms provided in such Exhibit “C”.</w:t>
            </w:r>
          </w:p>
          <w:p w14:paraId="6F83947E" w14:textId="77777777" w:rsidR="000076A4" w:rsidRPr="00F01996" w:rsidRDefault="000076A4" w:rsidP="00E416C6">
            <w:pPr>
              <w:jc w:val="both"/>
              <w:rPr>
                <w:rFonts w:eastAsia="Arial"/>
                <w:bCs/>
                <w:color w:val="000000"/>
                <w:lang w:val="en-US"/>
              </w:rPr>
            </w:pPr>
          </w:p>
          <w:p w14:paraId="60E06DA5" w14:textId="1CBACF7A" w:rsidR="00FC1E05" w:rsidRPr="00F01996" w:rsidRDefault="00FC1E05">
            <w:pPr>
              <w:jc w:val="both"/>
              <w:rPr>
                <w:rFonts w:eastAsia="Arial"/>
                <w:bCs/>
                <w:color w:val="000000"/>
                <w:lang w:val="en-US"/>
              </w:rPr>
            </w:pPr>
          </w:p>
        </w:tc>
        <w:tc>
          <w:tcPr>
            <w:tcW w:w="5143" w:type="dxa"/>
          </w:tcPr>
          <w:p w14:paraId="1A7BAC04" w14:textId="2BF84982" w:rsidR="00F244A2" w:rsidRPr="00F01996" w:rsidRDefault="001E6361" w:rsidP="001E6361">
            <w:pPr>
              <w:pBdr>
                <w:top w:val="nil"/>
                <w:left w:val="nil"/>
                <w:bottom w:val="nil"/>
                <w:right w:val="nil"/>
                <w:between w:val="nil"/>
              </w:pBdr>
              <w:jc w:val="both"/>
              <w:rPr>
                <w:rFonts w:eastAsia="Arial"/>
                <w:bCs/>
                <w:color w:val="000000"/>
                <w:lang w:val="es-MX"/>
              </w:rPr>
            </w:pPr>
            <w:r w:rsidRPr="00F01996">
              <w:rPr>
                <w:rFonts w:eastAsia="Arial"/>
                <w:b/>
                <w:color w:val="000000"/>
                <w:lang w:val="es-MX"/>
              </w:rPr>
              <w:t>S</w:t>
            </w:r>
            <w:r w:rsidR="009F5458" w:rsidRPr="00F01996">
              <w:rPr>
                <w:rFonts w:eastAsia="Arial"/>
                <w:b/>
                <w:color w:val="000000"/>
                <w:lang w:val="es-MX"/>
              </w:rPr>
              <w:t>egunda</w:t>
            </w:r>
            <w:r w:rsidRPr="00F01996">
              <w:rPr>
                <w:rFonts w:eastAsia="Arial"/>
                <w:b/>
                <w:color w:val="000000"/>
                <w:lang w:val="es-MX"/>
              </w:rPr>
              <w:t xml:space="preserve">. </w:t>
            </w:r>
            <w:r w:rsidRPr="00F01996">
              <w:rPr>
                <w:rFonts w:eastAsia="Arial"/>
                <w:b/>
                <w:color w:val="000000"/>
                <w:u w:val="single"/>
                <w:lang w:val="es-MX"/>
              </w:rPr>
              <w:t>P</w:t>
            </w:r>
            <w:r w:rsidR="009F5458" w:rsidRPr="00F01996">
              <w:rPr>
                <w:rFonts w:eastAsia="Arial"/>
                <w:b/>
                <w:color w:val="000000"/>
                <w:u w:val="single"/>
                <w:lang w:val="es-MX"/>
              </w:rPr>
              <w:t>recio</w:t>
            </w:r>
            <w:r w:rsidRPr="00F01996">
              <w:rPr>
                <w:rFonts w:eastAsia="Arial"/>
                <w:b/>
                <w:color w:val="000000"/>
                <w:lang w:val="es-MX"/>
              </w:rPr>
              <w:t xml:space="preserve">.  </w:t>
            </w:r>
            <w:r w:rsidRPr="00F01996">
              <w:rPr>
                <w:rFonts w:eastAsia="Arial"/>
                <w:bCs/>
                <w:color w:val="000000"/>
                <w:lang w:val="es-MX"/>
              </w:rPr>
              <w:t>Las Partes acuerdan que el precio de compra de los Equipos</w:t>
            </w:r>
            <w:r w:rsidR="00EF5E8A" w:rsidRPr="00F01996">
              <w:rPr>
                <w:rFonts w:eastAsia="Arial"/>
                <w:bCs/>
                <w:color w:val="000000"/>
                <w:lang w:val="es-MX"/>
              </w:rPr>
              <w:t xml:space="preserve"> </w:t>
            </w:r>
            <w:r w:rsidR="00742121" w:rsidRPr="00F01996">
              <w:rPr>
                <w:rFonts w:eastAsia="Arial"/>
                <w:bCs/>
                <w:color w:val="000000"/>
                <w:lang w:val="es-MX"/>
              </w:rPr>
              <w:t>(el “</w:t>
            </w:r>
            <w:r w:rsidR="00742121" w:rsidRPr="00F01996">
              <w:rPr>
                <w:rFonts w:eastAsia="Arial"/>
                <w:bCs/>
                <w:color w:val="000000"/>
                <w:u w:val="single"/>
                <w:lang w:val="es-MX"/>
              </w:rPr>
              <w:t>Precio</w:t>
            </w:r>
            <w:r w:rsidR="00742121" w:rsidRPr="00F01996">
              <w:rPr>
                <w:rFonts w:eastAsia="Arial"/>
                <w:bCs/>
                <w:color w:val="000000"/>
                <w:lang w:val="es-MX"/>
              </w:rPr>
              <w:t xml:space="preserve">”) </w:t>
            </w:r>
            <w:r w:rsidRPr="00F01996">
              <w:rPr>
                <w:rFonts w:eastAsia="Arial"/>
                <w:bCs/>
                <w:color w:val="000000"/>
                <w:lang w:val="es-MX"/>
              </w:rPr>
              <w:t xml:space="preserve">será la cantidad </w:t>
            </w:r>
            <w:r w:rsidR="002917B3" w:rsidRPr="00F01996">
              <w:rPr>
                <w:rFonts w:eastAsia="Arial"/>
                <w:bCs/>
                <w:color w:val="000000"/>
                <w:lang w:val="es-MX"/>
              </w:rPr>
              <w:t xml:space="preserve">que </w:t>
            </w:r>
            <w:r w:rsidR="00EF5E8A" w:rsidRPr="00F01996">
              <w:rPr>
                <w:rFonts w:eastAsia="Arial"/>
                <w:bCs/>
                <w:color w:val="000000"/>
                <w:lang w:val="es-MX"/>
              </w:rPr>
              <w:t>s</w:t>
            </w:r>
            <w:r w:rsidR="002917B3" w:rsidRPr="00F01996">
              <w:rPr>
                <w:rFonts w:eastAsia="Arial"/>
                <w:bCs/>
                <w:color w:val="000000"/>
                <w:lang w:val="es-MX"/>
              </w:rPr>
              <w:t>e indica en el documento adjunto al presente Contrato como Anexo “</w:t>
            </w:r>
            <w:r w:rsidR="00E102A5" w:rsidRPr="00F01996">
              <w:rPr>
                <w:rFonts w:eastAsia="Arial"/>
                <w:bCs/>
                <w:color w:val="000000"/>
                <w:lang w:val="es-MX"/>
              </w:rPr>
              <w:t>C</w:t>
            </w:r>
            <w:r w:rsidR="002917B3" w:rsidRPr="00F01996">
              <w:rPr>
                <w:rFonts w:eastAsia="Arial"/>
                <w:bCs/>
                <w:color w:val="000000"/>
                <w:lang w:val="es-MX"/>
              </w:rPr>
              <w:t>”</w:t>
            </w:r>
            <w:r w:rsidR="00742121" w:rsidRPr="00F01996">
              <w:rPr>
                <w:rFonts w:eastAsia="Arial"/>
                <w:bCs/>
                <w:color w:val="000000"/>
                <w:lang w:val="es-MX"/>
              </w:rPr>
              <w:t>, mismo que es pagado a la Vendedora en los términos indicados en dicho Anexo “</w:t>
            </w:r>
            <w:r w:rsidR="00E102A5" w:rsidRPr="00F01996">
              <w:rPr>
                <w:rFonts w:eastAsia="Arial"/>
                <w:bCs/>
                <w:color w:val="000000"/>
                <w:lang w:val="es-MX"/>
              </w:rPr>
              <w:t>C</w:t>
            </w:r>
            <w:r w:rsidR="00742121" w:rsidRPr="00F01996">
              <w:rPr>
                <w:rFonts w:eastAsia="Arial"/>
                <w:bCs/>
                <w:color w:val="000000"/>
                <w:lang w:val="es-MX"/>
              </w:rPr>
              <w:t>”.</w:t>
            </w:r>
          </w:p>
          <w:p w14:paraId="1CDB49C8" w14:textId="20632125" w:rsidR="00742121" w:rsidRPr="00F01996" w:rsidRDefault="00742121" w:rsidP="00301103">
            <w:pPr>
              <w:pBdr>
                <w:top w:val="nil"/>
                <w:left w:val="nil"/>
                <w:bottom w:val="nil"/>
                <w:right w:val="nil"/>
                <w:between w:val="nil"/>
              </w:pBdr>
              <w:jc w:val="both"/>
              <w:rPr>
                <w:rFonts w:eastAsia="Arial"/>
                <w:bCs/>
                <w:color w:val="000000"/>
                <w:lang w:val="es-MX"/>
              </w:rPr>
            </w:pPr>
          </w:p>
        </w:tc>
      </w:tr>
      <w:tr w:rsidR="0060045E" w:rsidRPr="00E416C6" w14:paraId="2221515E" w14:textId="77777777" w:rsidTr="00745AEE">
        <w:trPr>
          <w:jc w:val="center"/>
        </w:trPr>
        <w:tc>
          <w:tcPr>
            <w:tcW w:w="5143" w:type="dxa"/>
          </w:tcPr>
          <w:p w14:paraId="3C63A241" w14:textId="4EF5082D" w:rsidR="001E6361" w:rsidRPr="00F01996" w:rsidRDefault="00FC1E05" w:rsidP="00E416C6">
            <w:pPr>
              <w:jc w:val="both"/>
              <w:rPr>
                <w:rFonts w:eastAsia="Arial"/>
                <w:bCs/>
                <w:color w:val="000000"/>
                <w:lang w:val="en-US"/>
              </w:rPr>
            </w:pPr>
            <w:r w:rsidRPr="00F01996">
              <w:rPr>
                <w:rFonts w:eastAsia="Arial"/>
                <w:b/>
                <w:color w:val="000000"/>
                <w:lang w:val="en-US"/>
              </w:rPr>
              <w:t xml:space="preserve">Third.  </w:t>
            </w:r>
            <w:r w:rsidRPr="00F01996">
              <w:rPr>
                <w:rFonts w:eastAsia="Arial"/>
                <w:b/>
                <w:color w:val="000000"/>
                <w:u w:val="single"/>
                <w:lang w:val="en-US"/>
              </w:rPr>
              <w:t>Delivery</w:t>
            </w:r>
            <w:r w:rsidRPr="00F01996">
              <w:rPr>
                <w:rFonts w:eastAsia="Arial"/>
                <w:b/>
                <w:color w:val="000000"/>
                <w:lang w:val="en-US"/>
              </w:rPr>
              <w:t>.</w:t>
            </w:r>
            <w:r w:rsidRPr="00F01996">
              <w:rPr>
                <w:rFonts w:eastAsia="Arial"/>
                <w:bCs/>
                <w:color w:val="000000"/>
                <w:lang w:val="en-US"/>
              </w:rPr>
              <w:t xml:space="preserve"> The delivery of the Equipment by the Seller to the Buyer shall be made as provided for in the </w:t>
            </w:r>
            <w:r w:rsidR="004E0064" w:rsidRPr="00F01996">
              <w:rPr>
                <w:rFonts w:eastAsia="Arial"/>
                <w:bCs/>
                <w:color w:val="000000"/>
                <w:lang w:val="en-US"/>
              </w:rPr>
              <w:t>Purchase Conditions</w:t>
            </w:r>
            <w:r w:rsidRPr="00F01996">
              <w:rPr>
                <w:rFonts w:eastAsia="Arial"/>
                <w:bCs/>
                <w:color w:val="000000"/>
                <w:lang w:val="en-US"/>
              </w:rPr>
              <w:t>.</w:t>
            </w:r>
          </w:p>
        </w:tc>
        <w:tc>
          <w:tcPr>
            <w:tcW w:w="5143" w:type="dxa"/>
          </w:tcPr>
          <w:p w14:paraId="2DB0C167" w14:textId="64E0EDE5" w:rsidR="001E6361" w:rsidRPr="00F01996" w:rsidRDefault="009F5458" w:rsidP="00742121">
            <w:pPr>
              <w:pBdr>
                <w:top w:val="nil"/>
                <w:left w:val="nil"/>
                <w:bottom w:val="nil"/>
                <w:right w:val="nil"/>
                <w:between w:val="nil"/>
              </w:pBdr>
              <w:jc w:val="both"/>
              <w:rPr>
                <w:rFonts w:eastAsia="Arial"/>
                <w:bCs/>
                <w:color w:val="000000"/>
                <w:lang w:val="es-MX"/>
              </w:rPr>
            </w:pPr>
            <w:r w:rsidRPr="00F01996">
              <w:rPr>
                <w:rFonts w:eastAsia="Arial"/>
                <w:b/>
                <w:color w:val="000000"/>
                <w:lang w:val="es-MX"/>
              </w:rPr>
              <w:t xml:space="preserve">Tercera.  </w:t>
            </w:r>
            <w:r w:rsidRPr="00F01996">
              <w:rPr>
                <w:rFonts w:eastAsia="Arial"/>
                <w:b/>
                <w:color w:val="000000"/>
                <w:u w:val="single"/>
                <w:lang w:val="es-MX"/>
              </w:rPr>
              <w:t>Entrega</w:t>
            </w:r>
            <w:r w:rsidRPr="00F01996">
              <w:rPr>
                <w:rFonts w:eastAsia="Arial"/>
                <w:b/>
                <w:color w:val="000000"/>
                <w:lang w:val="es-MX"/>
              </w:rPr>
              <w:t>.</w:t>
            </w:r>
            <w:r w:rsidRPr="00F01996">
              <w:rPr>
                <w:rFonts w:eastAsia="Arial"/>
                <w:bCs/>
                <w:color w:val="000000"/>
                <w:lang w:val="es-MX"/>
              </w:rPr>
              <w:t xml:space="preserve"> La entrega de los Equipos por parte de la Vendedora a la Compradora se realizará según </w:t>
            </w:r>
            <w:r w:rsidR="00F15D1D">
              <w:rPr>
                <w:rFonts w:eastAsia="Arial"/>
                <w:bCs/>
                <w:color w:val="000000"/>
                <w:lang w:val="es-MX"/>
              </w:rPr>
              <w:t>se establece</w:t>
            </w:r>
            <w:r w:rsidRPr="00F01996">
              <w:rPr>
                <w:rFonts w:eastAsia="Arial"/>
                <w:bCs/>
                <w:color w:val="000000"/>
                <w:lang w:val="es-MX"/>
              </w:rPr>
              <w:t xml:space="preserve"> en las Condiciones</w:t>
            </w:r>
            <w:r w:rsidR="00F04DAA" w:rsidRPr="00F01996">
              <w:rPr>
                <w:rFonts w:eastAsia="Arial"/>
                <w:bCs/>
                <w:color w:val="000000"/>
                <w:lang w:val="es-MX"/>
              </w:rPr>
              <w:t xml:space="preserve"> de Compra</w:t>
            </w:r>
            <w:r w:rsidRPr="00F01996">
              <w:rPr>
                <w:rFonts w:eastAsia="Arial"/>
                <w:bCs/>
                <w:color w:val="000000"/>
                <w:lang w:val="es-MX"/>
              </w:rPr>
              <w:t>.</w:t>
            </w:r>
          </w:p>
          <w:p w14:paraId="555467DC" w14:textId="5345E44E" w:rsidR="009F5458" w:rsidRPr="00F01996" w:rsidRDefault="009F5458" w:rsidP="00742121">
            <w:pPr>
              <w:pBdr>
                <w:top w:val="nil"/>
                <w:left w:val="nil"/>
                <w:bottom w:val="nil"/>
                <w:right w:val="nil"/>
                <w:between w:val="nil"/>
              </w:pBdr>
              <w:jc w:val="both"/>
              <w:rPr>
                <w:rFonts w:eastAsia="Arial"/>
                <w:bCs/>
                <w:color w:val="000000"/>
                <w:lang w:val="es-MX"/>
              </w:rPr>
            </w:pPr>
          </w:p>
        </w:tc>
      </w:tr>
      <w:tr w:rsidR="0060045E" w:rsidRPr="00E416C6" w14:paraId="79589216" w14:textId="77777777" w:rsidTr="00745AEE">
        <w:trPr>
          <w:jc w:val="center"/>
        </w:trPr>
        <w:tc>
          <w:tcPr>
            <w:tcW w:w="5143" w:type="dxa"/>
          </w:tcPr>
          <w:p w14:paraId="709849C9" w14:textId="01C905B0" w:rsidR="001E6361" w:rsidRDefault="003C472B" w:rsidP="00E416C6">
            <w:pPr>
              <w:jc w:val="both"/>
              <w:rPr>
                <w:iCs/>
                <w:lang w:val="en-US"/>
              </w:rPr>
            </w:pPr>
            <w:r w:rsidRPr="00F01996">
              <w:rPr>
                <w:b/>
                <w:bCs/>
                <w:iCs/>
                <w:lang w:val="en-US"/>
              </w:rPr>
              <w:t>Fourth</w:t>
            </w:r>
            <w:r w:rsidR="00796ED9" w:rsidRPr="00F01996">
              <w:rPr>
                <w:b/>
                <w:bCs/>
                <w:iCs/>
                <w:lang w:val="en-US"/>
              </w:rPr>
              <w:t xml:space="preserve">.  </w:t>
            </w:r>
            <w:r w:rsidR="00796ED9" w:rsidRPr="00F01996">
              <w:rPr>
                <w:b/>
                <w:bCs/>
                <w:iCs/>
                <w:u w:val="single"/>
                <w:lang w:val="en-US"/>
              </w:rPr>
              <w:t>Services</w:t>
            </w:r>
            <w:r w:rsidR="00796ED9" w:rsidRPr="00F01996">
              <w:rPr>
                <w:b/>
                <w:bCs/>
                <w:iCs/>
                <w:lang w:val="en-US"/>
              </w:rPr>
              <w:t>.</w:t>
            </w:r>
            <w:r w:rsidR="00796ED9" w:rsidRPr="00F01996">
              <w:rPr>
                <w:iCs/>
                <w:lang w:val="en-US"/>
              </w:rPr>
              <w:t xml:space="preserve">  As part of the sale and purchase </w:t>
            </w:r>
            <w:r w:rsidRPr="00F01996">
              <w:rPr>
                <w:iCs/>
                <w:lang w:val="en-US"/>
              </w:rPr>
              <w:t>agreed hereunder, the Seller</w:t>
            </w:r>
            <w:r w:rsidR="00DE7CF8" w:rsidRPr="00F01996">
              <w:rPr>
                <w:iCs/>
                <w:lang w:val="en-US"/>
              </w:rPr>
              <w:t>, either directly or through any of its subcontractors,</w:t>
            </w:r>
            <w:r w:rsidRPr="00F01996">
              <w:rPr>
                <w:iCs/>
                <w:lang w:val="en-US"/>
              </w:rPr>
              <w:t xml:space="preserve"> agrees to </w:t>
            </w:r>
            <w:r w:rsidR="00DE7CF8">
              <w:rPr>
                <w:iCs/>
                <w:lang w:val="en-US"/>
              </w:rPr>
              <w:t>provide</w:t>
            </w:r>
            <w:r w:rsidR="00796ED9" w:rsidRPr="00F01996">
              <w:rPr>
                <w:iCs/>
                <w:lang w:val="en-US"/>
              </w:rPr>
              <w:t xml:space="preserve"> </w:t>
            </w:r>
            <w:r w:rsidRPr="00F01996">
              <w:rPr>
                <w:iCs/>
                <w:lang w:val="en-US"/>
              </w:rPr>
              <w:t>the maintenance</w:t>
            </w:r>
            <w:r w:rsidR="00CC0F56">
              <w:rPr>
                <w:iCs/>
                <w:lang w:val="en-US"/>
              </w:rPr>
              <w:t xml:space="preserve"> and</w:t>
            </w:r>
            <w:r w:rsidRPr="00F01996">
              <w:rPr>
                <w:iCs/>
                <w:lang w:val="en-US"/>
              </w:rPr>
              <w:t xml:space="preserve"> repair</w:t>
            </w:r>
            <w:r w:rsidR="006C0E48">
              <w:rPr>
                <w:iCs/>
                <w:lang w:val="en-US"/>
              </w:rPr>
              <w:t xml:space="preserve"> </w:t>
            </w:r>
            <w:r w:rsidR="00CC0F56">
              <w:rPr>
                <w:iCs/>
                <w:lang w:val="en-US"/>
              </w:rPr>
              <w:t xml:space="preserve">services, as well as the </w:t>
            </w:r>
            <w:r w:rsidR="006C0E48">
              <w:rPr>
                <w:iCs/>
                <w:lang w:val="en-US"/>
              </w:rPr>
              <w:t>spare parts</w:t>
            </w:r>
            <w:r w:rsidRPr="00F01996">
              <w:rPr>
                <w:iCs/>
                <w:lang w:val="en-US"/>
              </w:rPr>
              <w:t xml:space="preserve"> </w:t>
            </w:r>
            <w:r w:rsidR="00CC0F56">
              <w:rPr>
                <w:iCs/>
                <w:lang w:val="en-US"/>
              </w:rPr>
              <w:t>required by</w:t>
            </w:r>
            <w:r w:rsidRPr="00F01996">
              <w:rPr>
                <w:iCs/>
                <w:lang w:val="en-US"/>
              </w:rPr>
              <w:t xml:space="preserve"> the Equipment</w:t>
            </w:r>
            <w:r w:rsidR="006C0E48">
              <w:rPr>
                <w:iCs/>
                <w:lang w:val="en-US"/>
              </w:rPr>
              <w:t xml:space="preserve"> as part of its </w:t>
            </w:r>
            <w:r w:rsidR="006C0E48">
              <w:rPr>
                <w:iCs/>
                <w:lang w:val="en-US"/>
              </w:rPr>
              <w:lastRenderedPageBreak/>
              <w:t xml:space="preserve">limited </w:t>
            </w:r>
            <w:r w:rsidR="00E35BC7">
              <w:rPr>
                <w:iCs/>
                <w:lang w:val="en-US"/>
              </w:rPr>
              <w:t>w</w:t>
            </w:r>
            <w:r w:rsidR="006C0E48">
              <w:rPr>
                <w:iCs/>
                <w:lang w:val="en-US"/>
              </w:rPr>
              <w:t>ar</w:t>
            </w:r>
            <w:r w:rsidR="00E35BC7">
              <w:rPr>
                <w:iCs/>
                <w:lang w:val="en-US"/>
              </w:rPr>
              <w:t>r</w:t>
            </w:r>
            <w:r w:rsidR="006C0E48">
              <w:rPr>
                <w:iCs/>
                <w:lang w:val="en-US"/>
              </w:rPr>
              <w:t>ant</w:t>
            </w:r>
            <w:r w:rsidR="00E35BC7">
              <w:rPr>
                <w:iCs/>
                <w:lang w:val="en-US"/>
              </w:rPr>
              <w:t>y</w:t>
            </w:r>
            <w:r w:rsidR="00796ED9" w:rsidRPr="00F01996">
              <w:rPr>
                <w:iCs/>
                <w:lang w:val="en-US"/>
              </w:rPr>
              <w:t xml:space="preserve">, </w:t>
            </w:r>
            <w:r w:rsidRPr="00F01996">
              <w:rPr>
                <w:iCs/>
                <w:lang w:val="en-US"/>
              </w:rPr>
              <w:t xml:space="preserve">which </w:t>
            </w:r>
            <w:r w:rsidR="00CC0F56">
              <w:rPr>
                <w:iCs/>
                <w:lang w:val="en-US"/>
              </w:rPr>
              <w:t>is</w:t>
            </w:r>
            <w:r w:rsidRPr="00F01996">
              <w:rPr>
                <w:iCs/>
                <w:lang w:val="en-US"/>
              </w:rPr>
              <w:t xml:space="preserve"> detailed in the </w:t>
            </w:r>
            <w:r w:rsidR="004E0064" w:rsidRPr="00F01996">
              <w:rPr>
                <w:iCs/>
                <w:lang w:val="en-US"/>
              </w:rPr>
              <w:t>Purchase Conditions</w:t>
            </w:r>
            <w:r w:rsidR="00796ED9" w:rsidRPr="00F01996">
              <w:rPr>
                <w:iCs/>
                <w:lang w:val="en-US"/>
              </w:rPr>
              <w:t>.</w:t>
            </w:r>
          </w:p>
          <w:p w14:paraId="114AA8FA" w14:textId="58D42E2B" w:rsidR="00DE7CF8" w:rsidRPr="00F01996" w:rsidRDefault="00DE7CF8" w:rsidP="00E416C6">
            <w:pPr>
              <w:jc w:val="both"/>
              <w:rPr>
                <w:rFonts w:eastAsia="Arial"/>
                <w:bCs/>
                <w:color w:val="000000"/>
                <w:lang w:val="en-US"/>
              </w:rPr>
            </w:pPr>
          </w:p>
        </w:tc>
        <w:tc>
          <w:tcPr>
            <w:tcW w:w="5143" w:type="dxa"/>
          </w:tcPr>
          <w:p w14:paraId="5EF8A4D3" w14:textId="0F421045" w:rsidR="001E6361" w:rsidRPr="00F01996" w:rsidRDefault="00C84589" w:rsidP="00C84589">
            <w:pPr>
              <w:pBdr>
                <w:top w:val="nil"/>
                <w:left w:val="nil"/>
                <w:bottom w:val="nil"/>
                <w:right w:val="nil"/>
                <w:between w:val="nil"/>
              </w:pBdr>
              <w:jc w:val="both"/>
              <w:rPr>
                <w:iCs/>
                <w:lang w:val="es-MX"/>
              </w:rPr>
            </w:pPr>
            <w:r w:rsidRPr="00F01996">
              <w:rPr>
                <w:b/>
                <w:bCs/>
                <w:iCs/>
                <w:lang w:val="es-MX"/>
              </w:rPr>
              <w:lastRenderedPageBreak/>
              <w:t xml:space="preserve">Cuarta.  </w:t>
            </w:r>
            <w:r w:rsidRPr="00F01996">
              <w:rPr>
                <w:b/>
                <w:bCs/>
                <w:iCs/>
                <w:u w:val="single"/>
                <w:lang w:val="es-MX"/>
              </w:rPr>
              <w:t>Servicios</w:t>
            </w:r>
            <w:r w:rsidRPr="00F01996">
              <w:rPr>
                <w:b/>
                <w:bCs/>
                <w:iCs/>
                <w:lang w:val="es-MX"/>
              </w:rPr>
              <w:t>.</w:t>
            </w:r>
            <w:r w:rsidRPr="00F01996">
              <w:rPr>
                <w:iCs/>
                <w:lang w:val="es-MX"/>
              </w:rPr>
              <w:t xml:space="preserve">  Como parte de la compraventa </w:t>
            </w:r>
            <w:r w:rsidR="00EF5E8A" w:rsidRPr="00F01996">
              <w:rPr>
                <w:iCs/>
                <w:lang w:val="es-MX"/>
              </w:rPr>
              <w:t>convenida</w:t>
            </w:r>
            <w:r w:rsidRPr="00F01996">
              <w:rPr>
                <w:iCs/>
                <w:lang w:val="es-MX"/>
              </w:rPr>
              <w:t xml:space="preserve"> mediante este Contrato, la Vendedora, </w:t>
            </w:r>
            <w:r w:rsidR="003C472B" w:rsidRPr="00F01996">
              <w:rPr>
                <w:iCs/>
                <w:lang w:val="es-MX"/>
              </w:rPr>
              <w:t xml:space="preserve">ya sea </w:t>
            </w:r>
            <w:r w:rsidRPr="00F01996">
              <w:rPr>
                <w:iCs/>
                <w:lang w:val="es-MX"/>
              </w:rPr>
              <w:t xml:space="preserve">directamente o a través de cualquiera de sus subcontratistas, </w:t>
            </w:r>
            <w:r w:rsidR="006C0E48">
              <w:rPr>
                <w:iCs/>
                <w:lang w:val="es-MX"/>
              </w:rPr>
              <w:t xml:space="preserve">se obliga </w:t>
            </w:r>
            <w:r w:rsidR="00DE7CF8">
              <w:rPr>
                <w:iCs/>
                <w:lang w:val="es-MX"/>
              </w:rPr>
              <w:t xml:space="preserve">a dar </w:t>
            </w:r>
            <w:r w:rsidRPr="00F01996">
              <w:rPr>
                <w:iCs/>
                <w:lang w:val="es-MX"/>
              </w:rPr>
              <w:t>los servicios de mantenimiento</w:t>
            </w:r>
            <w:r w:rsidR="00CC0F56">
              <w:rPr>
                <w:iCs/>
                <w:lang w:val="es-MX"/>
              </w:rPr>
              <w:t xml:space="preserve"> y</w:t>
            </w:r>
            <w:r w:rsidR="006C0E48">
              <w:rPr>
                <w:iCs/>
                <w:lang w:val="es-MX"/>
              </w:rPr>
              <w:t xml:space="preserve"> </w:t>
            </w:r>
            <w:r w:rsidRPr="00F01996">
              <w:rPr>
                <w:iCs/>
                <w:lang w:val="es-MX"/>
              </w:rPr>
              <w:t>reparación</w:t>
            </w:r>
            <w:r w:rsidR="00CC0F56">
              <w:rPr>
                <w:iCs/>
                <w:lang w:val="es-MX"/>
              </w:rPr>
              <w:t xml:space="preserve">, así como las </w:t>
            </w:r>
            <w:r w:rsidR="006C0E48">
              <w:rPr>
                <w:iCs/>
                <w:lang w:val="es-MX"/>
              </w:rPr>
              <w:t xml:space="preserve">refacciones </w:t>
            </w:r>
            <w:r w:rsidR="00CC0F56">
              <w:rPr>
                <w:iCs/>
                <w:lang w:val="es-MX"/>
              </w:rPr>
              <w:t>requeridas por</w:t>
            </w:r>
            <w:r w:rsidRPr="00F01996">
              <w:rPr>
                <w:iCs/>
                <w:lang w:val="es-MX"/>
              </w:rPr>
              <w:t xml:space="preserve"> los Equipos</w:t>
            </w:r>
            <w:r w:rsidR="00CC0F56">
              <w:rPr>
                <w:iCs/>
                <w:lang w:val="es-MX"/>
              </w:rPr>
              <w:t xml:space="preserve"> como parte </w:t>
            </w:r>
            <w:r w:rsidR="00CC0F56">
              <w:rPr>
                <w:iCs/>
                <w:lang w:val="es-MX"/>
              </w:rPr>
              <w:lastRenderedPageBreak/>
              <w:t xml:space="preserve">de su garantía limitada, </w:t>
            </w:r>
            <w:r w:rsidR="00F04DAA" w:rsidRPr="00F01996">
              <w:rPr>
                <w:iCs/>
                <w:lang w:val="es-MX"/>
              </w:rPr>
              <w:t>mism</w:t>
            </w:r>
            <w:r w:rsidR="00CC0F56">
              <w:rPr>
                <w:iCs/>
                <w:lang w:val="es-MX"/>
              </w:rPr>
              <w:t>a</w:t>
            </w:r>
            <w:r w:rsidR="00F04DAA" w:rsidRPr="00F01996">
              <w:rPr>
                <w:iCs/>
                <w:lang w:val="es-MX"/>
              </w:rPr>
              <w:t xml:space="preserve"> que</w:t>
            </w:r>
            <w:r w:rsidRPr="00F01996">
              <w:rPr>
                <w:iCs/>
                <w:lang w:val="es-MX"/>
              </w:rPr>
              <w:t xml:space="preserve"> se </w:t>
            </w:r>
            <w:r w:rsidR="00F15D1D">
              <w:rPr>
                <w:iCs/>
                <w:lang w:val="es-MX"/>
              </w:rPr>
              <w:t>detall</w:t>
            </w:r>
            <w:r w:rsidRPr="00F01996">
              <w:rPr>
                <w:iCs/>
                <w:lang w:val="es-MX"/>
              </w:rPr>
              <w:t>a en las Condiciones de Compra.</w:t>
            </w:r>
          </w:p>
          <w:p w14:paraId="784139F0" w14:textId="56420E47" w:rsidR="00F04DAA" w:rsidRPr="00F01996" w:rsidRDefault="00F04DAA" w:rsidP="00C84589">
            <w:pPr>
              <w:pBdr>
                <w:top w:val="nil"/>
                <w:left w:val="nil"/>
                <w:bottom w:val="nil"/>
                <w:right w:val="nil"/>
                <w:between w:val="nil"/>
              </w:pBdr>
              <w:jc w:val="both"/>
              <w:rPr>
                <w:rFonts w:eastAsia="Arial"/>
                <w:bCs/>
                <w:color w:val="000000"/>
                <w:lang w:val="es-MX"/>
              </w:rPr>
            </w:pPr>
          </w:p>
        </w:tc>
      </w:tr>
      <w:tr w:rsidR="0060045E" w:rsidRPr="00E416C6" w14:paraId="6F2D918A" w14:textId="77777777" w:rsidTr="00745AEE">
        <w:trPr>
          <w:jc w:val="center"/>
        </w:trPr>
        <w:tc>
          <w:tcPr>
            <w:tcW w:w="5143" w:type="dxa"/>
          </w:tcPr>
          <w:p w14:paraId="5A3050DB" w14:textId="68B408F9" w:rsidR="001E6361" w:rsidRPr="00F01996" w:rsidRDefault="003C472B" w:rsidP="00E416C6">
            <w:pPr>
              <w:jc w:val="both"/>
              <w:rPr>
                <w:rFonts w:eastAsia="Arial"/>
                <w:bCs/>
                <w:color w:val="000000"/>
                <w:lang w:val="en-US"/>
              </w:rPr>
            </w:pPr>
            <w:r w:rsidRPr="00F01996">
              <w:rPr>
                <w:rFonts w:eastAsia="Arial"/>
                <w:b/>
                <w:bCs/>
                <w:color w:val="000000"/>
                <w:lang w:val="en-US"/>
              </w:rPr>
              <w:lastRenderedPageBreak/>
              <w:t xml:space="preserve">Fifth. </w:t>
            </w:r>
            <w:r w:rsidRPr="00F01996">
              <w:rPr>
                <w:rFonts w:eastAsia="Arial"/>
                <w:b/>
                <w:bCs/>
                <w:color w:val="000000"/>
                <w:u w:val="single"/>
                <w:lang w:val="en-US"/>
              </w:rPr>
              <w:t>Taxes</w:t>
            </w:r>
            <w:r w:rsidRPr="00F01996">
              <w:rPr>
                <w:rFonts w:eastAsia="Arial"/>
                <w:b/>
                <w:color w:val="000000"/>
                <w:lang w:val="en-US"/>
              </w:rPr>
              <w:t xml:space="preserve">.  </w:t>
            </w:r>
            <w:r w:rsidRPr="00F01996">
              <w:rPr>
                <w:rFonts w:eastAsia="Arial"/>
                <w:bCs/>
                <w:color w:val="000000"/>
                <w:lang w:val="en-US"/>
              </w:rPr>
              <w:t>All taxes, duties and charges related to or derived from the purchase, delivery, export, import, ownership, possession, use</w:t>
            </w:r>
            <w:r w:rsidR="00DE7CF8">
              <w:rPr>
                <w:rFonts w:eastAsia="Arial"/>
                <w:bCs/>
                <w:color w:val="000000"/>
                <w:lang w:val="en-US"/>
              </w:rPr>
              <w:t>,</w:t>
            </w:r>
            <w:r w:rsidRPr="00F01996">
              <w:rPr>
                <w:rFonts w:eastAsia="Arial"/>
                <w:bCs/>
                <w:color w:val="000000"/>
                <w:lang w:val="en-US"/>
              </w:rPr>
              <w:t xml:space="preserve"> oper</w:t>
            </w:r>
            <w:r w:rsidR="00E6078C" w:rsidRPr="00F01996">
              <w:rPr>
                <w:rFonts w:eastAsia="Arial"/>
                <w:bCs/>
                <w:color w:val="000000"/>
                <w:lang w:val="en-US"/>
              </w:rPr>
              <w:t>a</w:t>
            </w:r>
            <w:r w:rsidRPr="00F01996">
              <w:rPr>
                <w:rFonts w:eastAsia="Arial"/>
                <w:bCs/>
                <w:color w:val="000000"/>
                <w:lang w:val="en-US"/>
              </w:rPr>
              <w:t>tion</w:t>
            </w:r>
            <w:r w:rsidR="00DE7CF8">
              <w:rPr>
                <w:rFonts w:eastAsia="Arial"/>
                <w:bCs/>
                <w:color w:val="000000"/>
                <w:lang w:val="en-US"/>
              </w:rPr>
              <w:t xml:space="preserve">, maintenance and repair </w:t>
            </w:r>
            <w:r w:rsidRPr="00F01996">
              <w:rPr>
                <w:rFonts w:eastAsia="Arial"/>
                <w:bCs/>
                <w:color w:val="000000"/>
                <w:lang w:val="en-US"/>
              </w:rPr>
              <w:t>of the Equipment shall be borne by the Buyer.</w:t>
            </w:r>
          </w:p>
        </w:tc>
        <w:tc>
          <w:tcPr>
            <w:tcW w:w="5143" w:type="dxa"/>
          </w:tcPr>
          <w:p w14:paraId="20FAF5F1" w14:textId="07484E58" w:rsidR="008765E0" w:rsidRPr="00F01996" w:rsidRDefault="00C54615" w:rsidP="008765E0">
            <w:pPr>
              <w:pBdr>
                <w:top w:val="nil"/>
                <w:left w:val="nil"/>
                <w:bottom w:val="nil"/>
                <w:right w:val="nil"/>
                <w:between w:val="nil"/>
              </w:pBdr>
              <w:jc w:val="both"/>
              <w:rPr>
                <w:rFonts w:eastAsia="Arial"/>
                <w:bCs/>
                <w:color w:val="000000"/>
                <w:lang w:val="es-MX"/>
              </w:rPr>
            </w:pPr>
            <w:r w:rsidRPr="00F01996">
              <w:rPr>
                <w:rFonts w:eastAsia="Arial"/>
                <w:b/>
                <w:bCs/>
                <w:color w:val="000000"/>
                <w:lang w:val="es-MX"/>
              </w:rPr>
              <w:t xml:space="preserve">Quinta. </w:t>
            </w:r>
            <w:r w:rsidR="008765E0" w:rsidRPr="00F01996">
              <w:rPr>
                <w:rFonts w:eastAsia="Arial"/>
                <w:b/>
                <w:color w:val="000000"/>
                <w:u w:val="single"/>
                <w:lang w:val="es-MX"/>
              </w:rPr>
              <w:t>Impuestos</w:t>
            </w:r>
            <w:r w:rsidR="008765E0" w:rsidRPr="00F01996">
              <w:rPr>
                <w:rFonts w:eastAsia="Arial"/>
                <w:b/>
                <w:color w:val="000000"/>
                <w:lang w:val="es-MX"/>
              </w:rPr>
              <w:t xml:space="preserve">.  </w:t>
            </w:r>
            <w:r w:rsidR="008765E0" w:rsidRPr="00F01996">
              <w:rPr>
                <w:rFonts w:eastAsia="Arial"/>
                <w:bCs/>
                <w:color w:val="000000"/>
                <w:lang w:val="es-MX"/>
              </w:rPr>
              <w:t>Todos los impuestos, derechos y contribuciones relacionados con o derivados de la compra, entrega, exportación, importación, propiedad, posesión, uso</w:t>
            </w:r>
            <w:r w:rsidR="00DE7CF8">
              <w:rPr>
                <w:rFonts w:eastAsia="Arial"/>
                <w:bCs/>
                <w:color w:val="000000"/>
                <w:lang w:val="es-MX"/>
              </w:rPr>
              <w:t>,</w:t>
            </w:r>
            <w:r w:rsidR="008765E0" w:rsidRPr="00F01996">
              <w:rPr>
                <w:rFonts w:eastAsia="Arial"/>
                <w:bCs/>
                <w:color w:val="000000"/>
                <w:lang w:val="es-MX"/>
              </w:rPr>
              <w:t xml:space="preserve">  operación</w:t>
            </w:r>
            <w:r w:rsidR="00DE7CF8">
              <w:rPr>
                <w:rFonts w:eastAsia="Arial"/>
                <w:bCs/>
                <w:color w:val="000000"/>
                <w:lang w:val="es-MX"/>
              </w:rPr>
              <w:t>, mantenimiento y reparación</w:t>
            </w:r>
            <w:r w:rsidR="008765E0" w:rsidRPr="00F01996">
              <w:rPr>
                <w:rFonts w:eastAsia="Arial"/>
                <w:bCs/>
                <w:color w:val="000000"/>
                <w:lang w:val="es-MX"/>
              </w:rPr>
              <w:t xml:space="preserve"> de los Equipos serán a cargo de la Compradora.</w:t>
            </w:r>
          </w:p>
          <w:p w14:paraId="0A9AC96A" w14:textId="6051E187" w:rsidR="00625828" w:rsidRPr="00F01996" w:rsidRDefault="00DF5BFC" w:rsidP="008765E0">
            <w:pPr>
              <w:pBdr>
                <w:top w:val="nil"/>
                <w:left w:val="nil"/>
                <w:bottom w:val="nil"/>
                <w:right w:val="nil"/>
                <w:between w:val="nil"/>
              </w:pBdr>
              <w:jc w:val="both"/>
              <w:rPr>
                <w:rFonts w:eastAsia="Arial"/>
                <w:bCs/>
                <w:color w:val="000000"/>
                <w:lang w:val="es-MX"/>
              </w:rPr>
            </w:pPr>
            <w:r w:rsidRPr="00F01996">
              <w:rPr>
                <w:rFonts w:eastAsia="Arial"/>
                <w:color w:val="000000"/>
                <w:lang w:val="es-MX"/>
              </w:rPr>
              <w:t xml:space="preserve"> </w:t>
            </w:r>
          </w:p>
        </w:tc>
      </w:tr>
      <w:tr w:rsidR="0060045E" w:rsidRPr="00E416C6" w14:paraId="1B49D9C5" w14:textId="77777777" w:rsidTr="00745AEE">
        <w:trPr>
          <w:jc w:val="center"/>
        </w:trPr>
        <w:tc>
          <w:tcPr>
            <w:tcW w:w="5143" w:type="dxa"/>
          </w:tcPr>
          <w:p w14:paraId="0D186AC1" w14:textId="2B66258A" w:rsidR="001E6361" w:rsidRPr="00F01996" w:rsidRDefault="003C472B" w:rsidP="00E416C6">
            <w:pPr>
              <w:jc w:val="both"/>
              <w:rPr>
                <w:rFonts w:eastAsia="Arial"/>
                <w:color w:val="000000"/>
                <w:lang w:val="en-US"/>
              </w:rPr>
            </w:pPr>
            <w:r w:rsidRPr="00F01996">
              <w:rPr>
                <w:rFonts w:eastAsia="Arial"/>
                <w:b/>
                <w:color w:val="000000"/>
                <w:lang w:val="en-US"/>
              </w:rPr>
              <w:t>S</w:t>
            </w:r>
            <w:r w:rsidR="00E6078C" w:rsidRPr="00F01996">
              <w:rPr>
                <w:rFonts w:eastAsia="Arial"/>
                <w:b/>
                <w:color w:val="000000"/>
                <w:lang w:val="en-US"/>
              </w:rPr>
              <w:t>ixth</w:t>
            </w:r>
            <w:r w:rsidRPr="00F01996">
              <w:rPr>
                <w:rFonts w:eastAsia="Arial"/>
                <w:b/>
                <w:color w:val="000000"/>
                <w:lang w:val="en-US"/>
              </w:rPr>
              <w:t xml:space="preserve">. </w:t>
            </w:r>
            <w:r w:rsidR="00E6078C" w:rsidRPr="00F01996">
              <w:rPr>
                <w:rFonts w:eastAsia="Arial"/>
                <w:b/>
                <w:color w:val="000000"/>
                <w:u w:val="single"/>
                <w:lang w:val="en-US"/>
              </w:rPr>
              <w:t>Intellectual Property</w:t>
            </w:r>
            <w:r w:rsidRPr="00F01996">
              <w:rPr>
                <w:rFonts w:eastAsia="Arial"/>
                <w:b/>
                <w:bCs/>
                <w:color w:val="000000"/>
                <w:lang w:val="en-US"/>
              </w:rPr>
              <w:t>.</w:t>
            </w:r>
            <w:r w:rsidRPr="00F01996">
              <w:rPr>
                <w:rFonts w:eastAsia="Arial"/>
                <w:color w:val="000000"/>
                <w:lang w:val="en-US"/>
              </w:rPr>
              <w:t xml:space="preserve">  </w:t>
            </w:r>
            <w:r w:rsidR="00736882" w:rsidRPr="00F01996">
              <w:rPr>
                <w:rFonts w:eastAsia="Arial"/>
                <w:color w:val="000000"/>
                <w:lang w:val="en-US"/>
              </w:rPr>
              <w:t>The Buyer expressly acknowledges that</w:t>
            </w:r>
            <w:r w:rsidRPr="00F01996">
              <w:rPr>
                <w:rFonts w:eastAsia="Arial"/>
                <w:color w:val="000000"/>
                <w:lang w:val="en-US"/>
              </w:rPr>
              <w:t>: (</w:t>
            </w:r>
            <w:proofErr w:type="spellStart"/>
            <w:r w:rsidRPr="00F01996">
              <w:rPr>
                <w:rFonts w:eastAsia="Arial"/>
                <w:color w:val="000000"/>
                <w:lang w:val="en-US"/>
              </w:rPr>
              <w:t>i</w:t>
            </w:r>
            <w:proofErr w:type="spellEnd"/>
            <w:r w:rsidRPr="00F01996">
              <w:rPr>
                <w:rFonts w:eastAsia="Arial"/>
                <w:color w:val="000000"/>
                <w:lang w:val="en-US"/>
              </w:rPr>
              <w:t xml:space="preserve">) </w:t>
            </w:r>
            <w:r w:rsidR="00736882" w:rsidRPr="00F01996">
              <w:rPr>
                <w:rFonts w:eastAsia="Arial"/>
                <w:color w:val="000000"/>
                <w:lang w:val="en-US"/>
              </w:rPr>
              <w:t>the Equipment is registered as intel</w:t>
            </w:r>
            <w:r w:rsidR="00E6078C" w:rsidRPr="00F01996">
              <w:rPr>
                <w:rFonts w:eastAsia="Arial"/>
                <w:color w:val="000000"/>
                <w:lang w:val="en-US"/>
              </w:rPr>
              <w:t>l</w:t>
            </w:r>
            <w:r w:rsidR="00736882" w:rsidRPr="00F01996">
              <w:rPr>
                <w:rFonts w:eastAsia="Arial"/>
                <w:color w:val="000000"/>
                <w:lang w:val="en-US"/>
              </w:rPr>
              <w:t>ectual property of its manufacturer pursuant to patents, industrial designs and other intel</w:t>
            </w:r>
            <w:r w:rsidR="00E6078C" w:rsidRPr="00F01996">
              <w:rPr>
                <w:rFonts w:eastAsia="Arial"/>
                <w:color w:val="000000"/>
                <w:lang w:val="en-US"/>
              </w:rPr>
              <w:t>l</w:t>
            </w:r>
            <w:r w:rsidR="00736882" w:rsidRPr="00F01996">
              <w:rPr>
                <w:rFonts w:eastAsia="Arial"/>
                <w:color w:val="000000"/>
                <w:lang w:val="en-US"/>
              </w:rPr>
              <w:t>ectual property rights and is protected under the ap</w:t>
            </w:r>
            <w:r w:rsidR="00E6078C" w:rsidRPr="00F01996">
              <w:rPr>
                <w:rFonts w:eastAsia="Arial"/>
                <w:color w:val="000000"/>
                <w:lang w:val="en-US"/>
              </w:rPr>
              <w:t>p</w:t>
            </w:r>
            <w:r w:rsidR="00736882" w:rsidRPr="00F01996">
              <w:rPr>
                <w:rFonts w:eastAsia="Arial"/>
                <w:color w:val="000000"/>
                <w:lang w:val="en-US"/>
              </w:rPr>
              <w:t>licable intel</w:t>
            </w:r>
            <w:r w:rsidR="00E6078C" w:rsidRPr="00F01996">
              <w:rPr>
                <w:rFonts w:eastAsia="Arial"/>
                <w:color w:val="000000"/>
                <w:lang w:val="en-US"/>
              </w:rPr>
              <w:t>l</w:t>
            </w:r>
            <w:r w:rsidR="00736882" w:rsidRPr="00F01996">
              <w:rPr>
                <w:rFonts w:eastAsia="Arial"/>
                <w:color w:val="000000"/>
                <w:lang w:val="en-US"/>
              </w:rPr>
              <w:t>ectual property laws</w:t>
            </w:r>
            <w:r w:rsidRPr="00F01996">
              <w:rPr>
                <w:rFonts w:eastAsia="Arial"/>
                <w:color w:val="000000"/>
                <w:lang w:val="en-US"/>
              </w:rPr>
              <w:t xml:space="preserve">, </w:t>
            </w:r>
            <w:r w:rsidR="00736882" w:rsidRPr="00F01996">
              <w:rPr>
                <w:rFonts w:eastAsia="Arial"/>
                <w:color w:val="000000"/>
                <w:lang w:val="en-US"/>
              </w:rPr>
              <w:t>and</w:t>
            </w:r>
            <w:r w:rsidRPr="00F01996">
              <w:rPr>
                <w:rFonts w:eastAsia="Arial"/>
                <w:color w:val="000000"/>
                <w:lang w:val="en-US"/>
              </w:rPr>
              <w:t xml:space="preserve"> (ii) </w:t>
            </w:r>
            <w:r w:rsidR="00736882" w:rsidRPr="00F01996">
              <w:rPr>
                <w:rFonts w:eastAsia="Arial"/>
                <w:color w:val="000000"/>
                <w:lang w:val="en-US"/>
              </w:rPr>
              <w:t xml:space="preserve">the execution and performance of this Agreement does not grant to the Buyer any right or interest </w:t>
            </w:r>
            <w:r w:rsidR="00FA5AB4" w:rsidRPr="00F01996">
              <w:rPr>
                <w:rFonts w:eastAsia="Arial"/>
                <w:color w:val="000000"/>
                <w:lang w:val="en-US"/>
              </w:rPr>
              <w:t>over such inte</w:t>
            </w:r>
            <w:r w:rsidR="00E6078C" w:rsidRPr="00F01996">
              <w:rPr>
                <w:rFonts w:eastAsia="Arial"/>
                <w:color w:val="000000"/>
                <w:lang w:val="en-US"/>
              </w:rPr>
              <w:t>l</w:t>
            </w:r>
            <w:r w:rsidR="00FA5AB4" w:rsidRPr="00F01996">
              <w:rPr>
                <w:rFonts w:eastAsia="Arial"/>
                <w:color w:val="000000"/>
                <w:lang w:val="en-US"/>
              </w:rPr>
              <w:t>lectual property rights of the manufacturer of such Equipment</w:t>
            </w:r>
            <w:r w:rsidRPr="00F01996">
              <w:rPr>
                <w:rFonts w:eastAsia="Arial"/>
                <w:color w:val="000000"/>
                <w:lang w:val="en-US"/>
              </w:rPr>
              <w:t>.</w:t>
            </w:r>
          </w:p>
          <w:p w14:paraId="6ACEA163" w14:textId="77777777" w:rsidR="00FA5AB4" w:rsidRPr="00F01996" w:rsidRDefault="00FA5AB4" w:rsidP="00E416C6">
            <w:pPr>
              <w:jc w:val="both"/>
              <w:rPr>
                <w:rFonts w:eastAsia="Arial"/>
                <w:color w:val="000000"/>
                <w:lang w:val="en-US"/>
              </w:rPr>
            </w:pPr>
          </w:p>
          <w:p w14:paraId="3B5D75F3" w14:textId="77777777" w:rsidR="008F4040" w:rsidRDefault="008F4040" w:rsidP="00E416C6">
            <w:pPr>
              <w:jc w:val="both"/>
              <w:rPr>
                <w:rFonts w:eastAsia="Arial"/>
                <w:color w:val="000000"/>
                <w:lang w:val="en-US"/>
              </w:rPr>
            </w:pPr>
          </w:p>
          <w:p w14:paraId="1A7593C1" w14:textId="7DE0FD2C" w:rsidR="00FA5AB4" w:rsidRPr="00F01996" w:rsidRDefault="00FA5AB4" w:rsidP="00E416C6">
            <w:pPr>
              <w:jc w:val="both"/>
              <w:rPr>
                <w:rFonts w:eastAsia="Arial"/>
                <w:color w:val="000000"/>
                <w:lang w:val="en-US"/>
              </w:rPr>
            </w:pPr>
            <w:r w:rsidRPr="00F01996">
              <w:rPr>
                <w:rFonts w:eastAsia="Arial"/>
                <w:color w:val="000000"/>
                <w:lang w:val="en-US"/>
              </w:rPr>
              <w:t>Furthermore, the Buyer agrees not to: (a) disassemble, dismantle nor perform reverse engineering over the Equipment without the prior written authorization of the Seller and the manufacturer of the relevant Equipment, (b) use the inte</w:t>
            </w:r>
            <w:r w:rsidR="00E6078C" w:rsidRPr="00F01996">
              <w:rPr>
                <w:rFonts w:eastAsia="Arial"/>
                <w:color w:val="000000"/>
                <w:lang w:val="en-US"/>
              </w:rPr>
              <w:t>l</w:t>
            </w:r>
            <w:r w:rsidRPr="00F01996">
              <w:rPr>
                <w:rFonts w:eastAsia="Arial"/>
                <w:color w:val="000000"/>
                <w:lang w:val="en-US"/>
              </w:rPr>
              <w:t xml:space="preserve">lectual property rights of the Seller </w:t>
            </w:r>
            <w:r w:rsidR="0019401C" w:rsidRPr="00F01996">
              <w:rPr>
                <w:rFonts w:eastAsia="Arial"/>
                <w:color w:val="000000"/>
                <w:lang w:val="en-US"/>
              </w:rPr>
              <w:t>n</w:t>
            </w:r>
            <w:r w:rsidRPr="00F01996">
              <w:rPr>
                <w:rFonts w:eastAsia="Arial"/>
                <w:color w:val="000000"/>
                <w:lang w:val="en-US"/>
              </w:rPr>
              <w:t xml:space="preserve">or </w:t>
            </w:r>
            <w:r w:rsidR="0019401C" w:rsidRPr="00F01996">
              <w:rPr>
                <w:rFonts w:eastAsia="Arial"/>
                <w:color w:val="000000"/>
                <w:lang w:val="en-US"/>
              </w:rPr>
              <w:t xml:space="preserve">those of </w:t>
            </w:r>
            <w:r w:rsidRPr="00F01996">
              <w:rPr>
                <w:rFonts w:eastAsia="Arial"/>
                <w:color w:val="000000"/>
                <w:lang w:val="en-US"/>
              </w:rPr>
              <w:t xml:space="preserve">the manufacturer of the Equipment, </w:t>
            </w:r>
            <w:r w:rsidR="0019401C" w:rsidRPr="00F01996">
              <w:rPr>
                <w:rFonts w:eastAsia="Arial"/>
                <w:color w:val="000000"/>
                <w:lang w:val="en-US"/>
              </w:rPr>
              <w:t>and</w:t>
            </w:r>
            <w:r w:rsidRPr="00F01996">
              <w:rPr>
                <w:rFonts w:eastAsia="Arial"/>
                <w:color w:val="000000"/>
                <w:lang w:val="en-US"/>
              </w:rPr>
              <w:t xml:space="preserve"> (c) </w:t>
            </w:r>
            <w:r w:rsidR="0019401C" w:rsidRPr="00F01996">
              <w:rPr>
                <w:rFonts w:eastAsia="Arial"/>
                <w:color w:val="000000"/>
                <w:lang w:val="en-US"/>
              </w:rPr>
              <w:t>apply before the competen</w:t>
            </w:r>
            <w:r w:rsidR="00E6078C" w:rsidRPr="00F01996">
              <w:rPr>
                <w:rFonts w:eastAsia="Arial"/>
                <w:color w:val="000000"/>
                <w:lang w:val="en-US"/>
              </w:rPr>
              <w:t>t</w:t>
            </w:r>
            <w:r w:rsidR="0019401C" w:rsidRPr="00F01996">
              <w:rPr>
                <w:rFonts w:eastAsia="Arial"/>
                <w:color w:val="000000"/>
                <w:lang w:val="en-US"/>
              </w:rPr>
              <w:t xml:space="preserve"> authorities for the registration of any trademarks, tradenames or any other intel</w:t>
            </w:r>
            <w:r w:rsidR="00E6078C" w:rsidRPr="00F01996">
              <w:rPr>
                <w:rFonts w:eastAsia="Arial"/>
                <w:color w:val="000000"/>
                <w:lang w:val="en-US"/>
              </w:rPr>
              <w:t>l</w:t>
            </w:r>
            <w:r w:rsidR="0019401C" w:rsidRPr="00F01996">
              <w:rPr>
                <w:rFonts w:eastAsia="Arial"/>
                <w:color w:val="000000"/>
                <w:lang w:val="en-US"/>
              </w:rPr>
              <w:t>ectual property right identical or similar to those owned by the Seller or the manufacturer of the Equipment nor challenge their validity</w:t>
            </w:r>
            <w:r w:rsidRPr="00F01996">
              <w:rPr>
                <w:rFonts w:eastAsia="Arial"/>
                <w:color w:val="000000"/>
                <w:lang w:val="en-US"/>
              </w:rPr>
              <w:t>.</w:t>
            </w:r>
          </w:p>
          <w:p w14:paraId="4288975A" w14:textId="1E79AB28" w:rsidR="00FA5AB4" w:rsidRPr="00F01996" w:rsidRDefault="00FA5AB4" w:rsidP="00E416C6">
            <w:pPr>
              <w:jc w:val="both"/>
              <w:rPr>
                <w:rFonts w:eastAsia="Arial"/>
                <w:bCs/>
                <w:color w:val="000000"/>
                <w:lang w:val="en-US"/>
              </w:rPr>
            </w:pPr>
          </w:p>
        </w:tc>
        <w:tc>
          <w:tcPr>
            <w:tcW w:w="5143" w:type="dxa"/>
          </w:tcPr>
          <w:p w14:paraId="4E73D783" w14:textId="29E38355" w:rsidR="008765E0" w:rsidRPr="00F01996" w:rsidRDefault="005E2E99" w:rsidP="008765E0">
            <w:pPr>
              <w:pBdr>
                <w:top w:val="nil"/>
                <w:left w:val="nil"/>
                <w:bottom w:val="nil"/>
                <w:right w:val="nil"/>
                <w:between w:val="nil"/>
              </w:pBdr>
              <w:jc w:val="both"/>
              <w:rPr>
                <w:rFonts w:eastAsia="Arial"/>
                <w:color w:val="000000"/>
                <w:lang w:val="es-MX"/>
              </w:rPr>
            </w:pPr>
            <w:r w:rsidRPr="00F01996">
              <w:rPr>
                <w:rFonts w:eastAsia="Arial"/>
                <w:b/>
                <w:color w:val="000000"/>
                <w:lang w:val="es-MX"/>
              </w:rPr>
              <w:t xml:space="preserve">Sexta. </w:t>
            </w:r>
            <w:r w:rsidR="008765E0" w:rsidRPr="00F01996">
              <w:rPr>
                <w:rFonts w:eastAsia="Arial"/>
                <w:b/>
                <w:bCs/>
                <w:color w:val="000000"/>
                <w:u w:val="single"/>
                <w:lang w:val="es-MX"/>
              </w:rPr>
              <w:t>Propiedad Intelectual</w:t>
            </w:r>
            <w:r w:rsidR="008765E0" w:rsidRPr="00F01996">
              <w:rPr>
                <w:rFonts w:eastAsia="Arial"/>
                <w:b/>
                <w:bCs/>
                <w:color w:val="000000"/>
                <w:lang w:val="es-MX"/>
              </w:rPr>
              <w:t>.</w:t>
            </w:r>
            <w:r w:rsidR="008765E0" w:rsidRPr="00F01996">
              <w:rPr>
                <w:rFonts w:eastAsia="Arial"/>
                <w:color w:val="000000"/>
                <w:lang w:val="es-MX"/>
              </w:rPr>
              <w:t xml:space="preserve">  La Compradora reconoce expresamente que: (i) los Equipos están registrados como propiedad intelectual del fabricante de los mismos al amparo de patentes, diseños industriales y otros derechos de propiedad intelectual y </w:t>
            </w:r>
            <w:r w:rsidR="00A60F3C">
              <w:rPr>
                <w:rFonts w:eastAsia="Arial"/>
                <w:color w:val="000000"/>
                <w:lang w:val="es-MX"/>
              </w:rPr>
              <w:t xml:space="preserve">están </w:t>
            </w:r>
            <w:r w:rsidR="008765E0" w:rsidRPr="00F01996">
              <w:rPr>
                <w:rFonts w:eastAsia="Arial"/>
                <w:color w:val="000000"/>
                <w:lang w:val="es-MX"/>
              </w:rPr>
              <w:t>protegidos al amparo de las leyes aplicables en dicha materia, y (ii) la celebración y cumplimiento de este Contrato no le otorga a la Compradora derecho o interés alguno sobre dichos derechos de propiedad intelectual del fabricante de dichos Equipos.</w:t>
            </w:r>
          </w:p>
          <w:p w14:paraId="4D1FA291" w14:textId="77777777" w:rsidR="008765E0" w:rsidRPr="00F01996" w:rsidRDefault="008765E0" w:rsidP="008765E0">
            <w:pPr>
              <w:pBdr>
                <w:top w:val="nil"/>
                <w:left w:val="nil"/>
                <w:bottom w:val="nil"/>
                <w:right w:val="nil"/>
                <w:between w:val="nil"/>
              </w:pBdr>
              <w:jc w:val="both"/>
              <w:rPr>
                <w:rFonts w:eastAsia="Arial"/>
                <w:color w:val="000000"/>
                <w:lang w:val="es-MX"/>
              </w:rPr>
            </w:pPr>
          </w:p>
          <w:p w14:paraId="532CAA47" w14:textId="21483443" w:rsidR="005E2E99" w:rsidRPr="00F01996" w:rsidRDefault="008765E0" w:rsidP="008765E0">
            <w:pPr>
              <w:pBdr>
                <w:top w:val="nil"/>
                <w:left w:val="nil"/>
                <w:bottom w:val="nil"/>
                <w:right w:val="nil"/>
                <w:between w:val="nil"/>
              </w:pBdr>
              <w:jc w:val="both"/>
              <w:rPr>
                <w:rFonts w:eastAsia="Arial"/>
                <w:color w:val="000000"/>
                <w:lang w:val="es-MX"/>
              </w:rPr>
            </w:pPr>
            <w:r w:rsidRPr="00F01996">
              <w:rPr>
                <w:rFonts w:eastAsia="Arial"/>
                <w:color w:val="000000"/>
                <w:lang w:val="es-MX"/>
              </w:rPr>
              <w:t>Asimismo, la Compradora se obliga a no: (a) desensamblar, desmontar ni realizar ingeniería inversa respecto de los Equipos sin la previa autorización escrita de</w:t>
            </w:r>
            <w:r w:rsidR="00A60F3C">
              <w:rPr>
                <w:rFonts w:eastAsia="Arial"/>
                <w:color w:val="000000"/>
                <w:lang w:val="es-MX"/>
              </w:rPr>
              <w:t xml:space="preserve"> </w:t>
            </w:r>
            <w:r w:rsidRPr="00F01996">
              <w:rPr>
                <w:rFonts w:eastAsia="Arial"/>
                <w:color w:val="000000"/>
                <w:lang w:val="es-MX"/>
              </w:rPr>
              <w:t>l</w:t>
            </w:r>
            <w:r w:rsidR="00A60F3C">
              <w:rPr>
                <w:rFonts w:eastAsia="Arial"/>
                <w:color w:val="000000"/>
                <w:lang w:val="es-MX"/>
              </w:rPr>
              <w:t>a</w:t>
            </w:r>
            <w:r w:rsidRPr="00F01996">
              <w:rPr>
                <w:rFonts w:eastAsia="Arial"/>
                <w:color w:val="000000"/>
                <w:lang w:val="es-MX"/>
              </w:rPr>
              <w:t xml:space="preserve"> Vendedor</w:t>
            </w:r>
            <w:r w:rsidR="00A60F3C">
              <w:rPr>
                <w:rFonts w:eastAsia="Arial"/>
                <w:color w:val="000000"/>
                <w:lang w:val="es-MX"/>
              </w:rPr>
              <w:t>a</w:t>
            </w:r>
            <w:r w:rsidRPr="00F01996">
              <w:rPr>
                <w:rFonts w:eastAsia="Arial"/>
                <w:color w:val="000000"/>
                <w:lang w:val="es-MX"/>
              </w:rPr>
              <w:t xml:space="preserve"> y del fabricante del Equipo en cuestión,</w:t>
            </w:r>
            <w:r w:rsidR="00045216" w:rsidRPr="00F01996">
              <w:rPr>
                <w:rFonts w:eastAsia="Arial"/>
                <w:color w:val="000000"/>
                <w:lang w:val="es-MX"/>
              </w:rPr>
              <w:t xml:space="preserve"> </w:t>
            </w:r>
            <w:r w:rsidRPr="00F01996">
              <w:rPr>
                <w:rFonts w:eastAsia="Arial"/>
                <w:color w:val="000000"/>
                <w:lang w:val="es-MX"/>
              </w:rPr>
              <w:t>(b) utilizar</w:t>
            </w:r>
            <w:r w:rsidR="00D64F37" w:rsidRPr="00F01996">
              <w:rPr>
                <w:rFonts w:eastAsia="Arial"/>
                <w:color w:val="000000"/>
                <w:lang w:val="es-MX"/>
              </w:rPr>
              <w:t xml:space="preserve"> los derechos de propiedad intelectual de la Vendedora ni del fabricante de los Equipos,</w:t>
            </w:r>
            <w:r w:rsidRPr="00F01996">
              <w:rPr>
                <w:rFonts w:eastAsia="Arial"/>
                <w:color w:val="000000"/>
                <w:lang w:val="es-MX"/>
              </w:rPr>
              <w:t xml:space="preserve"> </w:t>
            </w:r>
            <w:r w:rsidR="00D64F37" w:rsidRPr="00F01996">
              <w:rPr>
                <w:rFonts w:eastAsia="Arial"/>
                <w:color w:val="000000"/>
                <w:lang w:val="es-MX"/>
              </w:rPr>
              <w:t>y (c)</w:t>
            </w:r>
            <w:r w:rsidR="00045216" w:rsidRPr="00F01996">
              <w:rPr>
                <w:rFonts w:eastAsia="Arial"/>
                <w:color w:val="000000"/>
                <w:lang w:val="es-MX"/>
              </w:rPr>
              <w:t xml:space="preserve"> solicitar ante las autoridades competentes el registro de</w:t>
            </w:r>
            <w:r w:rsidRPr="00F01996">
              <w:rPr>
                <w:rFonts w:eastAsia="Arial"/>
                <w:color w:val="000000"/>
                <w:lang w:val="es-MX"/>
              </w:rPr>
              <w:t xml:space="preserve"> </w:t>
            </w:r>
            <w:r w:rsidR="00D64F37" w:rsidRPr="00F01996">
              <w:rPr>
                <w:rFonts w:eastAsia="Arial"/>
                <w:color w:val="000000"/>
                <w:lang w:val="es-MX"/>
              </w:rPr>
              <w:t>cual</w:t>
            </w:r>
            <w:r w:rsidR="0028349A" w:rsidRPr="00F01996">
              <w:rPr>
                <w:rFonts w:eastAsia="Arial"/>
                <w:color w:val="000000"/>
                <w:lang w:val="es-MX"/>
              </w:rPr>
              <w:t>es</w:t>
            </w:r>
            <w:r w:rsidR="00D64F37" w:rsidRPr="00F01996">
              <w:rPr>
                <w:rFonts w:eastAsia="Arial"/>
                <w:color w:val="000000"/>
                <w:lang w:val="es-MX"/>
              </w:rPr>
              <w:t xml:space="preserve">quier </w:t>
            </w:r>
            <w:r w:rsidRPr="00F01996">
              <w:rPr>
                <w:rFonts w:eastAsia="Arial"/>
                <w:color w:val="000000"/>
                <w:lang w:val="es-MX"/>
              </w:rPr>
              <w:t xml:space="preserve">marcas, nombres comerciales o cualquier otro derecho de propiedad intelectual </w:t>
            </w:r>
            <w:r w:rsidR="00045216" w:rsidRPr="00F01996">
              <w:rPr>
                <w:rFonts w:eastAsia="Arial"/>
                <w:color w:val="000000"/>
                <w:lang w:val="es-MX"/>
              </w:rPr>
              <w:t xml:space="preserve">idéntico o similar a aquellos propiedad de la </w:t>
            </w:r>
            <w:r w:rsidRPr="00F01996">
              <w:rPr>
                <w:rFonts w:eastAsia="Arial"/>
                <w:color w:val="000000"/>
                <w:lang w:val="es-MX"/>
              </w:rPr>
              <w:t>Vendedor</w:t>
            </w:r>
            <w:r w:rsidR="00045216" w:rsidRPr="00F01996">
              <w:rPr>
                <w:rFonts w:eastAsia="Arial"/>
                <w:color w:val="000000"/>
                <w:lang w:val="es-MX"/>
              </w:rPr>
              <w:t>a</w:t>
            </w:r>
            <w:r w:rsidRPr="00F01996">
              <w:rPr>
                <w:rFonts w:eastAsia="Arial"/>
                <w:color w:val="000000"/>
                <w:lang w:val="es-MX"/>
              </w:rPr>
              <w:t xml:space="preserve"> o </w:t>
            </w:r>
            <w:r w:rsidR="00045216" w:rsidRPr="00F01996">
              <w:rPr>
                <w:rFonts w:eastAsia="Arial"/>
                <w:color w:val="000000"/>
                <w:lang w:val="es-MX"/>
              </w:rPr>
              <w:t>d</w:t>
            </w:r>
            <w:r w:rsidRPr="00F01996">
              <w:rPr>
                <w:rFonts w:eastAsia="Arial"/>
                <w:color w:val="000000"/>
                <w:lang w:val="es-MX"/>
              </w:rPr>
              <w:t>el fabricante de los Equipos</w:t>
            </w:r>
            <w:r w:rsidR="00D64F37" w:rsidRPr="00F01996">
              <w:rPr>
                <w:rFonts w:eastAsia="Arial"/>
                <w:color w:val="000000"/>
                <w:lang w:val="es-MX"/>
              </w:rPr>
              <w:t xml:space="preserve"> ni a impugnar su </w:t>
            </w:r>
            <w:r w:rsidR="0019401C" w:rsidRPr="00F01996">
              <w:rPr>
                <w:rFonts w:eastAsia="Arial"/>
                <w:color w:val="000000"/>
                <w:lang w:val="es-MX"/>
              </w:rPr>
              <w:t>validez</w:t>
            </w:r>
            <w:r w:rsidRPr="00F01996">
              <w:rPr>
                <w:rFonts w:eastAsia="Arial"/>
                <w:color w:val="000000"/>
                <w:lang w:val="es-MX"/>
              </w:rPr>
              <w:t xml:space="preserve">.  </w:t>
            </w:r>
          </w:p>
          <w:p w14:paraId="0D2338E1" w14:textId="51AC76AE" w:rsidR="008765E0" w:rsidRPr="00F01996" w:rsidRDefault="008765E0" w:rsidP="008765E0">
            <w:pPr>
              <w:pBdr>
                <w:top w:val="nil"/>
                <w:left w:val="nil"/>
                <w:bottom w:val="nil"/>
                <w:right w:val="nil"/>
                <w:between w:val="nil"/>
              </w:pBdr>
              <w:jc w:val="both"/>
              <w:rPr>
                <w:rFonts w:eastAsia="Arial"/>
                <w:bCs/>
                <w:color w:val="000000"/>
                <w:lang w:val="es-MX"/>
              </w:rPr>
            </w:pPr>
          </w:p>
        </w:tc>
      </w:tr>
      <w:tr w:rsidR="0060045E" w:rsidRPr="00E416C6" w14:paraId="354214CC" w14:textId="77777777" w:rsidTr="00745AEE">
        <w:trPr>
          <w:jc w:val="center"/>
        </w:trPr>
        <w:tc>
          <w:tcPr>
            <w:tcW w:w="5143" w:type="dxa"/>
          </w:tcPr>
          <w:p w14:paraId="0DB52BA9" w14:textId="75709140" w:rsidR="001E6361" w:rsidRPr="00F01996" w:rsidRDefault="00886670" w:rsidP="00E416C6">
            <w:pPr>
              <w:jc w:val="both"/>
              <w:rPr>
                <w:rFonts w:eastAsia="Arial"/>
                <w:bCs/>
                <w:color w:val="000000"/>
                <w:lang w:val="en-US"/>
              </w:rPr>
            </w:pPr>
            <w:r w:rsidRPr="00F01996">
              <w:rPr>
                <w:rFonts w:eastAsia="Arial"/>
                <w:b/>
                <w:color w:val="000000"/>
                <w:lang w:val="en-US"/>
              </w:rPr>
              <w:t xml:space="preserve">Seventh.  </w:t>
            </w:r>
            <w:r w:rsidRPr="00F01996">
              <w:rPr>
                <w:rFonts w:eastAsia="Arial"/>
                <w:b/>
                <w:color w:val="000000"/>
                <w:u w:val="single"/>
                <w:lang w:val="en-US"/>
              </w:rPr>
              <w:t>Compliance with Laws</w:t>
            </w:r>
            <w:r w:rsidRPr="00F01996">
              <w:rPr>
                <w:rFonts w:eastAsia="Arial"/>
                <w:b/>
                <w:color w:val="000000"/>
                <w:lang w:val="en-US"/>
              </w:rPr>
              <w:t xml:space="preserve">.  </w:t>
            </w:r>
            <w:r w:rsidRPr="00F01996">
              <w:rPr>
                <w:bCs/>
                <w:color w:val="000000"/>
                <w:lang w:val="en-US"/>
              </w:rPr>
              <w:t>The Buyer</w:t>
            </w:r>
            <w:r w:rsidRPr="00F01996">
              <w:rPr>
                <w:lang w:val="en-US"/>
              </w:rPr>
              <w:t xml:space="preserve"> represents and warrants to the Seller that: (</w:t>
            </w:r>
            <w:proofErr w:type="spellStart"/>
            <w:r w:rsidRPr="00F01996">
              <w:rPr>
                <w:lang w:val="en-US"/>
              </w:rPr>
              <w:t>i</w:t>
            </w:r>
            <w:proofErr w:type="spellEnd"/>
            <w:r w:rsidRPr="00F01996">
              <w:rPr>
                <w:lang w:val="en-US"/>
              </w:rPr>
              <w:t xml:space="preserve">) it has reviewed and is familiar with the provisions and obligations set forth in the USA Foreign Corrupt Practices Act, Mexico’s General Law of Administrative Responsibilities, the </w:t>
            </w:r>
            <w:r w:rsidR="00590BF7">
              <w:rPr>
                <w:lang w:val="en-US"/>
              </w:rPr>
              <w:t xml:space="preserve">Mexican </w:t>
            </w:r>
            <w:r w:rsidRPr="00F01996">
              <w:rPr>
                <w:lang w:val="en-US"/>
              </w:rPr>
              <w:t>Federal Criminal Code and any other applicable anti-bribery statutes in effect in Mexico (collectively, the “</w:t>
            </w:r>
            <w:r w:rsidRPr="00F01996">
              <w:rPr>
                <w:u w:val="single"/>
                <w:lang w:val="en-US"/>
              </w:rPr>
              <w:t>Anti-Bribery Laws</w:t>
            </w:r>
            <w:r w:rsidRPr="00F01996">
              <w:rPr>
                <w:lang w:val="en-US"/>
              </w:rPr>
              <w:t>”); and (</w:t>
            </w:r>
            <w:r w:rsidR="00D9544E" w:rsidRPr="00F01996">
              <w:rPr>
                <w:lang w:val="en-US"/>
              </w:rPr>
              <w:t>ii</w:t>
            </w:r>
            <w:r w:rsidRPr="00F01996">
              <w:rPr>
                <w:lang w:val="en-US"/>
              </w:rPr>
              <w:t xml:space="preserve">) it shall comply with the Anti-Bribery Laws applicable to it in any dealings with the </w:t>
            </w:r>
            <w:r w:rsidR="00D9544E" w:rsidRPr="00F01996">
              <w:rPr>
                <w:lang w:val="en-US"/>
              </w:rPr>
              <w:t xml:space="preserve">Seller and </w:t>
            </w:r>
            <w:r w:rsidRPr="00F01996">
              <w:rPr>
                <w:lang w:val="en-US"/>
              </w:rPr>
              <w:t>any third parties.</w:t>
            </w:r>
          </w:p>
        </w:tc>
        <w:tc>
          <w:tcPr>
            <w:tcW w:w="5143" w:type="dxa"/>
          </w:tcPr>
          <w:p w14:paraId="446C36F4" w14:textId="40DD3079" w:rsidR="001E6361" w:rsidRPr="00F01996" w:rsidRDefault="00A6150A" w:rsidP="00A6150A">
            <w:pPr>
              <w:pBdr>
                <w:top w:val="nil"/>
                <w:left w:val="nil"/>
                <w:bottom w:val="nil"/>
                <w:right w:val="nil"/>
                <w:between w:val="nil"/>
              </w:pBdr>
              <w:jc w:val="both"/>
              <w:rPr>
                <w:lang w:val="es-MX"/>
              </w:rPr>
            </w:pPr>
            <w:r w:rsidRPr="00F01996">
              <w:rPr>
                <w:rFonts w:eastAsia="Arial"/>
                <w:b/>
                <w:color w:val="000000"/>
                <w:lang w:val="es-MX"/>
              </w:rPr>
              <w:t xml:space="preserve">Séptima.  </w:t>
            </w:r>
            <w:r w:rsidRPr="00F01996">
              <w:rPr>
                <w:rFonts w:eastAsia="Arial"/>
                <w:b/>
                <w:color w:val="000000"/>
                <w:u w:val="single"/>
                <w:lang w:val="es-MX"/>
              </w:rPr>
              <w:t>Cumplimiento con Leyes</w:t>
            </w:r>
            <w:r w:rsidRPr="00F01996">
              <w:rPr>
                <w:rFonts w:eastAsia="Arial"/>
                <w:b/>
                <w:color w:val="000000"/>
                <w:lang w:val="es-MX"/>
              </w:rPr>
              <w:t xml:space="preserve">.  </w:t>
            </w:r>
            <w:r w:rsidR="00D619EF" w:rsidRPr="00F01996">
              <w:rPr>
                <w:bCs/>
                <w:color w:val="000000"/>
                <w:lang w:val="es-MX"/>
              </w:rPr>
              <w:t>La Compradora</w:t>
            </w:r>
            <w:r w:rsidR="00D619EF" w:rsidRPr="00F01996">
              <w:rPr>
                <w:lang w:val="es-MX"/>
              </w:rPr>
              <w:t xml:space="preserve"> manifiesta y garantiza a la Vendedora que: (</w:t>
            </w:r>
            <w:r w:rsidR="008765E0" w:rsidRPr="00F01996">
              <w:rPr>
                <w:lang w:val="es-MX"/>
              </w:rPr>
              <w:t>i</w:t>
            </w:r>
            <w:r w:rsidR="00D619EF" w:rsidRPr="00F01996">
              <w:rPr>
                <w:lang w:val="es-MX"/>
              </w:rPr>
              <w:t>) ha revisado y conoce las disposiciones y obligaciones establecidas en la Ley de Prácticas Corruptas en el Extranjero de los E</w:t>
            </w:r>
            <w:r w:rsidR="00886670" w:rsidRPr="00F01996">
              <w:rPr>
                <w:lang w:val="es-MX"/>
              </w:rPr>
              <w:t>UA</w:t>
            </w:r>
            <w:r w:rsidR="00D619EF" w:rsidRPr="00F01996">
              <w:rPr>
                <w:lang w:val="es-MX"/>
              </w:rPr>
              <w:t xml:space="preserve">, la Ley General de Responsabilidades Administrativas de México, el Código Penal Federal </w:t>
            </w:r>
            <w:r w:rsidR="00590BF7">
              <w:rPr>
                <w:lang w:val="es-MX"/>
              </w:rPr>
              <w:t xml:space="preserve">de México </w:t>
            </w:r>
            <w:r w:rsidR="00D619EF" w:rsidRPr="00F01996">
              <w:rPr>
                <w:lang w:val="es-MX"/>
              </w:rPr>
              <w:t>y cualquier otra ley antisoborno aplicable vigente en México (conjuntamente, las “</w:t>
            </w:r>
            <w:r w:rsidR="00D619EF" w:rsidRPr="00F01996">
              <w:rPr>
                <w:u w:val="single"/>
                <w:lang w:val="es-MX"/>
              </w:rPr>
              <w:t>Leyes Anti-Soborno</w:t>
            </w:r>
            <w:r w:rsidR="00D619EF" w:rsidRPr="00F01996">
              <w:rPr>
                <w:lang w:val="es-MX"/>
              </w:rPr>
              <w:t>”); y (</w:t>
            </w:r>
            <w:r w:rsidR="008765E0" w:rsidRPr="00F01996">
              <w:rPr>
                <w:lang w:val="es-MX"/>
              </w:rPr>
              <w:t>ii</w:t>
            </w:r>
            <w:r w:rsidR="00D619EF" w:rsidRPr="00F01996">
              <w:rPr>
                <w:lang w:val="es-MX"/>
              </w:rPr>
              <w:t xml:space="preserve">) cumplirá con las Leyes Anti-Soborno que </w:t>
            </w:r>
            <w:r w:rsidR="008765E0" w:rsidRPr="00F01996">
              <w:rPr>
                <w:lang w:val="es-MX"/>
              </w:rPr>
              <w:t xml:space="preserve">le </w:t>
            </w:r>
            <w:r w:rsidR="00D619EF" w:rsidRPr="00F01996">
              <w:rPr>
                <w:lang w:val="es-MX"/>
              </w:rPr>
              <w:t xml:space="preserve">sean aplicables en cualquier </w:t>
            </w:r>
            <w:r w:rsidR="00D619EF" w:rsidRPr="00F01996">
              <w:rPr>
                <w:lang w:val="es-MX"/>
              </w:rPr>
              <w:lastRenderedPageBreak/>
              <w:t xml:space="preserve">negociación con la </w:t>
            </w:r>
            <w:r w:rsidR="008765E0" w:rsidRPr="00F01996">
              <w:rPr>
                <w:lang w:val="es-MX"/>
              </w:rPr>
              <w:t xml:space="preserve">Vendedora y </w:t>
            </w:r>
            <w:r w:rsidR="00D619EF" w:rsidRPr="00F01996">
              <w:rPr>
                <w:lang w:val="es-MX"/>
              </w:rPr>
              <w:t>cualesquier terceros</w:t>
            </w:r>
            <w:r w:rsidR="008765E0" w:rsidRPr="00F01996">
              <w:rPr>
                <w:lang w:val="es-MX"/>
              </w:rPr>
              <w:t>.</w:t>
            </w:r>
          </w:p>
          <w:p w14:paraId="7A58A1BF" w14:textId="4072A068" w:rsidR="008765E0" w:rsidRPr="00F01996" w:rsidRDefault="008765E0" w:rsidP="00A6150A">
            <w:pPr>
              <w:pBdr>
                <w:top w:val="nil"/>
                <w:left w:val="nil"/>
                <w:bottom w:val="nil"/>
                <w:right w:val="nil"/>
                <w:between w:val="nil"/>
              </w:pBdr>
              <w:jc w:val="both"/>
              <w:rPr>
                <w:rFonts w:eastAsia="Arial"/>
                <w:bCs/>
                <w:color w:val="000000"/>
                <w:lang w:val="es-MX"/>
              </w:rPr>
            </w:pPr>
          </w:p>
        </w:tc>
      </w:tr>
      <w:tr w:rsidR="0060045E" w:rsidRPr="00E416C6" w14:paraId="5B877B5E" w14:textId="77777777" w:rsidTr="00745AEE">
        <w:trPr>
          <w:jc w:val="center"/>
        </w:trPr>
        <w:tc>
          <w:tcPr>
            <w:tcW w:w="5143" w:type="dxa"/>
          </w:tcPr>
          <w:p w14:paraId="56387184" w14:textId="5CE2EA70" w:rsidR="004270C9" w:rsidRPr="00F01996" w:rsidRDefault="005559B8" w:rsidP="00E416C6">
            <w:pPr>
              <w:jc w:val="both"/>
              <w:rPr>
                <w:lang w:val="en-US"/>
              </w:rPr>
            </w:pPr>
            <w:r w:rsidRPr="00F01996">
              <w:rPr>
                <w:b/>
                <w:lang w:val="en-US"/>
              </w:rPr>
              <w:lastRenderedPageBreak/>
              <w:t xml:space="preserve">Eight. </w:t>
            </w:r>
            <w:r w:rsidRPr="00F01996">
              <w:rPr>
                <w:b/>
                <w:u w:val="single"/>
                <w:lang w:val="en-US"/>
              </w:rPr>
              <w:t>Confidentiality</w:t>
            </w:r>
            <w:r w:rsidRPr="00F01996">
              <w:rPr>
                <w:b/>
                <w:lang w:val="en-US"/>
              </w:rPr>
              <w:t>.</w:t>
            </w:r>
            <w:r w:rsidRPr="00F01996">
              <w:rPr>
                <w:bCs/>
                <w:lang w:val="en-US"/>
              </w:rPr>
              <w:t xml:space="preserve">  The Buyer acknowledges and agrees that: (</w:t>
            </w:r>
            <w:proofErr w:type="spellStart"/>
            <w:r w:rsidRPr="00F01996">
              <w:rPr>
                <w:bCs/>
                <w:lang w:val="en-US"/>
              </w:rPr>
              <w:t>i</w:t>
            </w:r>
            <w:proofErr w:type="spellEnd"/>
            <w:r w:rsidRPr="00F01996">
              <w:rPr>
                <w:bCs/>
                <w:lang w:val="en-US"/>
              </w:rPr>
              <w:t xml:space="preserve">) any </w:t>
            </w:r>
            <w:r w:rsidR="00707B23" w:rsidRPr="00F01996">
              <w:rPr>
                <w:bCs/>
                <w:lang w:val="en-US"/>
              </w:rPr>
              <w:t xml:space="preserve">information or documents, either </w:t>
            </w:r>
            <w:r w:rsidRPr="00F01996">
              <w:rPr>
                <w:bCs/>
                <w:lang w:val="en-US"/>
              </w:rPr>
              <w:t>written, oral, graphic</w:t>
            </w:r>
            <w:r w:rsidR="00707B23" w:rsidRPr="00F01996">
              <w:rPr>
                <w:bCs/>
                <w:lang w:val="en-US"/>
              </w:rPr>
              <w:t>,</w:t>
            </w:r>
            <w:r w:rsidRPr="00F01996">
              <w:rPr>
                <w:bCs/>
                <w:lang w:val="en-US"/>
              </w:rPr>
              <w:t xml:space="preserve"> contained in electromagnetic means or otherwise delivered by the Seller to the Buyer or accessed by the latter in connection with or pursuant to this Agreement (collectively, the “</w:t>
            </w:r>
            <w:r w:rsidRPr="00F01996">
              <w:rPr>
                <w:bCs/>
                <w:u w:val="single"/>
                <w:lang w:val="en-US"/>
              </w:rPr>
              <w:t>Confidential Information</w:t>
            </w:r>
            <w:r w:rsidRPr="00F01996">
              <w:rPr>
                <w:bCs/>
                <w:lang w:val="en-US"/>
              </w:rPr>
              <w:t>”)</w:t>
            </w:r>
            <w:r w:rsidR="00AF5D2D" w:rsidRPr="00F01996">
              <w:rPr>
                <w:bCs/>
                <w:lang w:val="en-US"/>
              </w:rPr>
              <w:t xml:space="preserve"> shall be at all times owned by the Seller and may only be used by the Buyer for purposes of this Agreement and not for its own benefit </w:t>
            </w:r>
            <w:r w:rsidR="00D82E18" w:rsidRPr="00F01996">
              <w:rPr>
                <w:bCs/>
                <w:lang w:val="en-US"/>
              </w:rPr>
              <w:t>n</w:t>
            </w:r>
            <w:r w:rsidR="00AF5D2D" w:rsidRPr="00F01996">
              <w:rPr>
                <w:bCs/>
                <w:lang w:val="en-US"/>
              </w:rPr>
              <w:t xml:space="preserve">or that </w:t>
            </w:r>
            <w:r w:rsidR="00D82E18" w:rsidRPr="00F01996">
              <w:rPr>
                <w:bCs/>
                <w:lang w:val="en-US"/>
              </w:rPr>
              <w:t>of</w:t>
            </w:r>
            <w:r w:rsidR="00AF5D2D" w:rsidRPr="00F01996">
              <w:rPr>
                <w:bCs/>
                <w:lang w:val="en-US"/>
              </w:rPr>
              <w:t xml:space="preserve"> third parties, (ii) </w:t>
            </w:r>
            <w:r w:rsidR="00D82E18" w:rsidRPr="00F01996">
              <w:rPr>
                <w:bCs/>
                <w:lang w:val="en-US"/>
              </w:rPr>
              <w:t xml:space="preserve">the Confidential Information shall be maintained by the Buyer and its Representatives (as such term is defined below) in strict confidence and shall constitute </w:t>
            </w:r>
            <w:r w:rsidR="00D82E18" w:rsidRPr="00F01996">
              <w:rPr>
                <w:lang w:val="en-US"/>
              </w:rPr>
              <w:t xml:space="preserve">a trade secret pursuant to USA laws and the Mexican Federal Law for the Protection of Industrial Property, and (iii) unless the prior written consent of the Seller is secured, the Buyer shall not copy, reproduce, disclose, transfer nor communicate </w:t>
            </w:r>
            <w:r w:rsidR="00042B30" w:rsidRPr="00F01996">
              <w:rPr>
                <w:lang w:val="en-US"/>
              </w:rPr>
              <w:t xml:space="preserve">to any third party </w:t>
            </w:r>
            <w:r w:rsidR="00D82E18" w:rsidRPr="00F01996">
              <w:rPr>
                <w:lang w:val="en-US"/>
              </w:rPr>
              <w:t>in any manner whatsoever any Confidential Information</w:t>
            </w:r>
            <w:r w:rsidR="00F418C6" w:rsidRPr="00F01996">
              <w:rPr>
                <w:lang w:val="en-US"/>
              </w:rPr>
              <w:t xml:space="preserve">, not shall it use the same for purposes other </w:t>
            </w:r>
            <w:proofErr w:type="spellStart"/>
            <w:r w:rsidR="00F418C6" w:rsidRPr="00F01996">
              <w:rPr>
                <w:lang w:val="en-US"/>
              </w:rPr>
              <w:t>that</w:t>
            </w:r>
            <w:proofErr w:type="spellEnd"/>
            <w:r w:rsidR="00F418C6" w:rsidRPr="00F01996">
              <w:rPr>
                <w:lang w:val="en-US"/>
              </w:rPr>
              <w:t xml:space="preserve"> those set forth herein</w:t>
            </w:r>
            <w:r w:rsidR="00D82E18" w:rsidRPr="00F01996">
              <w:rPr>
                <w:lang w:val="en-US"/>
              </w:rPr>
              <w:t>.</w:t>
            </w:r>
          </w:p>
          <w:p w14:paraId="63FA7624" w14:textId="77777777" w:rsidR="00F919F9" w:rsidRPr="00F01996" w:rsidRDefault="00F919F9" w:rsidP="00E416C6">
            <w:pPr>
              <w:jc w:val="both"/>
              <w:rPr>
                <w:bCs/>
                <w:lang w:val="en-US"/>
              </w:rPr>
            </w:pPr>
          </w:p>
          <w:p w14:paraId="1A92407C" w14:textId="77777777" w:rsidR="00F919F9" w:rsidRPr="00F01996" w:rsidRDefault="00F919F9" w:rsidP="00E416C6">
            <w:pPr>
              <w:jc w:val="both"/>
              <w:rPr>
                <w:bCs/>
                <w:lang w:val="en-US"/>
              </w:rPr>
            </w:pPr>
          </w:p>
          <w:p w14:paraId="30303FD5" w14:textId="77777777" w:rsidR="008F4040" w:rsidRDefault="008F4040" w:rsidP="00042B30">
            <w:pPr>
              <w:jc w:val="both"/>
              <w:rPr>
                <w:bCs/>
                <w:lang w:val="en-US"/>
              </w:rPr>
            </w:pPr>
          </w:p>
          <w:p w14:paraId="15B335BE" w14:textId="77777777" w:rsidR="008F4040" w:rsidRDefault="008F4040" w:rsidP="00042B30">
            <w:pPr>
              <w:jc w:val="both"/>
              <w:rPr>
                <w:bCs/>
                <w:lang w:val="en-US"/>
              </w:rPr>
            </w:pPr>
          </w:p>
          <w:p w14:paraId="2FBB346E" w14:textId="460DAD03" w:rsidR="00F919F9" w:rsidRPr="00F01996" w:rsidRDefault="00042B30" w:rsidP="00042B30">
            <w:pPr>
              <w:jc w:val="both"/>
              <w:rPr>
                <w:bCs/>
                <w:lang w:val="en-US"/>
              </w:rPr>
            </w:pPr>
            <w:r w:rsidRPr="00F01996">
              <w:rPr>
                <w:bCs/>
                <w:lang w:val="en-US"/>
              </w:rPr>
              <w:t xml:space="preserve">Furthermore, the Buyer: (w) </w:t>
            </w:r>
            <w:r w:rsidR="003354C9" w:rsidRPr="00F01996">
              <w:rPr>
                <w:bCs/>
                <w:lang w:val="en-US"/>
              </w:rPr>
              <w:t>shall</w:t>
            </w:r>
            <w:r w:rsidRPr="00F01996">
              <w:rPr>
                <w:bCs/>
                <w:lang w:val="en-US"/>
              </w:rPr>
              <w:t xml:space="preserve"> solely allow access to the Confidential Information to its directors, officers, managers, partners, employees, agents, consultants and advisors (collectively, the “</w:t>
            </w:r>
            <w:r w:rsidRPr="00F01996">
              <w:rPr>
                <w:bCs/>
                <w:u w:val="single"/>
                <w:lang w:val="en-US"/>
              </w:rPr>
              <w:t>Representatives</w:t>
            </w:r>
            <w:r w:rsidRPr="00F01996">
              <w:rPr>
                <w:bCs/>
                <w:lang w:val="en-US"/>
              </w:rPr>
              <w:t xml:space="preserve">”) who have a need to know it and solely for its use in connection with this Agreement; (x) shall inform its Representatives who access the Confidential Information about the proprietary and confidential nature </w:t>
            </w:r>
            <w:r w:rsidR="00E42D69" w:rsidRPr="00F01996">
              <w:rPr>
                <w:bCs/>
                <w:lang w:val="en-US"/>
              </w:rPr>
              <w:t>thereof and of the confidentiality and limited use obligations set forth herein</w:t>
            </w:r>
            <w:r w:rsidRPr="00F01996">
              <w:rPr>
                <w:bCs/>
                <w:lang w:val="en-US"/>
              </w:rPr>
              <w:t xml:space="preserve">; (y) </w:t>
            </w:r>
            <w:r w:rsidR="003354C9" w:rsidRPr="00F01996">
              <w:rPr>
                <w:bCs/>
                <w:lang w:val="en-US"/>
              </w:rPr>
              <w:t>shall make sure that its Representatives agree to as</w:t>
            </w:r>
            <w:r w:rsidR="008656E7" w:rsidRPr="00F01996">
              <w:rPr>
                <w:bCs/>
                <w:lang w:val="en-US"/>
              </w:rPr>
              <w:t>s</w:t>
            </w:r>
            <w:r w:rsidR="003354C9" w:rsidRPr="00F01996">
              <w:rPr>
                <w:bCs/>
                <w:lang w:val="en-US"/>
              </w:rPr>
              <w:t>ume and comply with such obligations</w:t>
            </w:r>
            <w:r w:rsidRPr="00F01996">
              <w:rPr>
                <w:bCs/>
                <w:lang w:val="en-US"/>
              </w:rPr>
              <w:t xml:space="preserve">; </w:t>
            </w:r>
            <w:r w:rsidR="008656E7" w:rsidRPr="00F01996">
              <w:rPr>
                <w:bCs/>
                <w:lang w:val="en-US"/>
              </w:rPr>
              <w:t>and</w:t>
            </w:r>
            <w:r w:rsidRPr="00F01996">
              <w:rPr>
                <w:bCs/>
                <w:lang w:val="en-US"/>
              </w:rPr>
              <w:t xml:space="preserve"> (z) </w:t>
            </w:r>
            <w:r w:rsidR="008656E7" w:rsidRPr="00F01996">
              <w:rPr>
                <w:bCs/>
                <w:lang w:val="en-US"/>
              </w:rPr>
              <w:t>shall protect all Confidential Information using a reasonable level of care</w:t>
            </w:r>
            <w:r w:rsidRPr="00F01996">
              <w:rPr>
                <w:bCs/>
                <w:lang w:val="en-US"/>
              </w:rPr>
              <w:t xml:space="preserve">, </w:t>
            </w:r>
            <w:r w:rsidR="008656E7" w:rsidRPr="00F01996">
              <w:rPr>
                <w:bCs/>
                <w:lang w:val="en-US"/>
              </w:rPr>
              <w:t>which shall not be lesser than that level of care it uses in the protection of its own similar information or materials</w:t>
            </w:r>
            <w:r w:rsidR="00590BF7">
              <w:rPr>
                <w:bCs/>
                <w:lang w:val="en-US"/>
              </w:rPr>
              <w:t>.</w:t>
            </w:r>
          </w:p>
          <w:p w14:paraId="429F6848" w14:textId="77777777" w:rsidR="008656E7" w:rsidRPr="00F01996" w:rsidRDefault="008656E7" w:rsidP="00042B30">
            <w:pPr>
              <w:jc w:val="both"/>
              <w:rPr>
                <w:bCs/>
                <w:lang w:val="en-US"/>
              </w:rPr>
            </w:pPr>
          </w:p>
          <w:p w14:paraId="08FAC932" w14:textId="77777777" w:rsidR="008656E7" w:rsidRPr="00F01996" w:rsidRDefault="008656E7" w:rsidP="00042B30">
            <w:pPr>
              <w:jc w:val="both"/>
              <w:rPr>
                <w:bCs/>
                <w:lang w:val="en-US"/>
              </w:rPr>
            </w:pPr>
          </w:p>
          <w:p w14:paraId="1BD17A75" w14:textId="5A324A0D" w:rsidR="008656E7" w:rsidRPr="00F01996" w:rsidRDefault="008656E7" w:rsidP="00042B30">
            <w:pPr>
              <w:jc w:val="both"/>
              <w:rPr>
                <w:bCs/>
                <w:lang w:val="en-US"/>
              </w:rPr>
            </w:pPr>
            <w:r w:rsidRPr="00F01996">
              <w:rPr>
                <w:bCs/>
                <w:lang w:val="en-US"/>
              </w:rPr>
              <w:lastRenderedPageBreak/>
              <w:t xml:space="preserve">The Buyer assumes full </w:t>
            </w:r>
            <w:r w:rsidR="007E58E3" w:rsidRPr="00F01996">
              <w:rPr>
                <w:bCs/>
                <w:lang w:val="en-US"/>
              </w:rPr>
              <w:t>responsibility</w:t>
            </w:r>
            <w:r w:rsidRPr="00F01996">
              <w:rPr>
                <w:bCs/>
                <w:lang w:val="en-US"/>
              </w:rPr>
              <w:t xml:space="preserve"> with respect to any breach of the obligations set forth in this clause </w:t>
            </w:r>
            <w:r w:rsidR="008F2987" w:rsidRPr="00F01996">
              <w:rPr>
                <w:bCs/>
                <w:lang w:val="en-US"/>
              </w:rPr>
              <w:t>by its Representatives and acknowledges that such breach may cause severe damages to the Seller, for which the latter may exercise against the Buyer all legal actions available to it, including, without limitation, of a criminal nature.</w:t>
            </w:r>
          </w:p>
          <w:p w14:paraId="4051E6E4" w14:textId="77777777" w:rsidR="008F2987" w:rsidRPr="00F01996" w:rsidRDefault="008F2987" w:rsidP="00042B30">
            <w:pPr>
              <w:jc w:val="both"/>
              <w:rPr>
                <w:bCs/>
                <w:lang w:val="en-US"/>
              </w:rPr>
            </w:pPr>
          </w:p>
          <w:p w14:paraId="0605A646" w14:textId="77777777" w:rsidR="008F2987" w:rsidRPr="00F01996" w:rsidRDefault="008F2987" w:rsidP="00042B30">
            <w:pPr>
              <w:jc w:val="both"/>
              <w:rPr>
                <w:bCs/>
                <w:lang w:val="en-US"/>
              </w:rPr>
            </w:pPr>
          </w:p>
          <w:p w14:paraId="791951AB" w14:textId="77777777" w:rsidR="008F4040" w:rsidRDefault="008F4040" w:rsidP="00776096">
            <w:pPr>
              <w:jc w:val="both"/>
              <w:rPr>
                <w:bCs/>
                <w:lang w:val="en-US"/>
              </w:rPr>
            </w:pPr>
          </w:p>
          <w:p w14:paraId="66CFB774" w14:textId="172171D9" w:rsidR="00776096" w:rsidRPr="00F01996" w:rsidRDefault="008F2987" w:rsidP="00776096">
            <w:pPr>
              <w:jc w:val="both"/>
              <w:rPr>
                <w:bCs/>
                <w:lang w:val="en-US"/>
              </w:rPr>
            </w:pPr>
            <w:r w:rsidRPr="00F01996">
              <w:rPr>
                <w:bCs/>
                <w:lang w:val="en-US"/>
              </w:rPr>
              <w:t xml:space="preserve">Upon the request of the Seller, the Buyer shall immediately deliver to the Seller or destroy </w:t>
            </w:r>
            <w:r w:rsidR="00776096" w:rsidRPr="00F01996">
              <w:rPr>
                <w:bCs/>
                <w:lang w:val="en-US"/>
              </w:rPr>
              <w:t>all documents and files constituting the Confidential Information.  Upon delivery of such documents and files to the Seller or its destruction</w:t>
            </w:r>
            <w:proofErr w:type="gramStart"/>
            <w:r w:rsidR="00776096" w:rsidRPr="00F01996">
              <w:rPr>
                <w:bCs/>
                <w:lang w:val="en-US"/>
              </w:rPr>
              <w:t>, as the case may be, the</w:t>
            </w:r>
            <w:proofErr w:type="gramEnd"/>
            <w:r w:rsidR="00776096" w:rsidRPr="00F01996">
              <w:rPr>
                <w:bCs/>
                <w:lang w:val="en-US"/>
              </w:rPr>
              <w:t xml:space="preserve"> Buyer agrees to confirm to the Seller, in writing, that all the foregoing documents and files have been delivered to the Seller or have been duly destroyed.</w:t>
            </w:r>
          </w:p>
          <w:p w14:paraId="49BDD626" w14:textId="77777777" w:rsidR="00776096" w:rsidRPr="00F01996" w:rsidRDefault="00776096" w:rsidP="00776096">
            <w:pPr>
              <w:jc w:val="both"/>
              <w:rPr>
                <w:bCs/>
                <w:lang w:val="en-US"/>
              </w:rPr>
            </w:pPr>
          </w:p>
          <w:p w14:paraId="1B0C3B3A" w14:textId="77777777" w:rsidR="00F23ABF" w:rsidRPr="00F01996" w:rsidRDefault="00F23ABF" w:rsidP="00776096">
            <w:pPr>
              <w:jc w:val="both"/>
              <w:rPr>
                <w:bCs/>
                <w:lang w:val="en-US"/>
              </w:rPr>
            </w:pPr>
          </w:p>
          <w:p w14:paraId="12CD570F" w14:textId="5FD9643A" w:rsidR="00776096" w:rsidRPr="00F01996" w:rsidRDefault="00776096" w:rsidP="00776096">
            <w:pPr>
              <w:jc w:val="both"/>
              <w:rPr>
                <w:bCs/>
                <w:spacing w:val="-3"/>
                <w:lang w:val="en-US"/>
              </w:rPr>
            </w:pPr>
            <w:r w:rsidRPr="00F01996">
              <w:rPr>
                <w:bCs/>
                <w:lang w:val="en-US"/>
              </w:rPr>
              <w:t>The obligations assumed by the Buyer pursuant to this clause shall remain in full force and effect for a term of 10 (ten) years as of the date hereof</w:t>
            </w:r>
            <w:r w:rsidRPr="00F01996">
              <w:rPr>
                <w:bCs/>
                <w:spacing w:val="-3"/>
                <w:lang w:val="en-US"/>
              </w:rPr>
              <w:t>.</w:t>
            </w:r>
          </w:p>
          <w:p w14:paraId="3C55A4F8" w14:textId="102BFFB2" w:rsidR="00297857" w:rsidRPr="00F01996" w:rsidRDefault="00297857" w:rsidP="00E416C6">
            <w:pPr>
              <w:jc w:val="both"/>
              <w:rPr>
                <w:rFonts w:eastAsia="Arial"/>
                <w:bCs/>
                <w:color w:val="000000"/>
                <w:lang w:val="en-US"/>
              </w:rPr>
            </w:pPr>
          </w:p>
        </w:tc>
        <w:tc>
          <w:tcPr>
            <w:tcW w:w="5143" w:type="dxa"/>
          </w:tcPr>
          <w:p w14:paraId="07B342A6" w14:textId="4BDF3187" w:rsidR="008B7EFC" w:rsidRPr="00F01996" w:rsidRDefault="008765E0" w:rsidP="008765E0">
            <w:pPr>
              <w:pBdr>
                <w:top w:val="nil"/>
                <w:left w:val="nil"/>
                <w:bottom w:val="nil"/>
                <w:right w:val="nil"/>
                <w:between w:val="nil"/>
              </w:pBdr>
              <w:jc w:val="both"/>
              <w:rPr>
                <w:lang w:val="es-MX"/>
              </w:rPr>
            </w:pPr>
            <w:r w:rsidRPr="00F01996">
              <w:rPr>
                <w:rFonts w:eastAsia="Arial"/>
                <w:b/>
                <w:color w:val="000000"/>
                <w:lang w:val="es-MX"/>
              </w:rPr>
              <w:lastRenderedPageBreak/>
              <w:t xml:space="preserve">Octava. </w:t>
            </w:r>
            <w:r w:rsidRPr="00F01996">
              <w:rPr>
                <w:rFonts w:eastAsia="Arial"/>
                <w:b/>
                <w:color w:val="000000"/>
                <w:u w:val="single"/>
                <w:lang w:val="es-MX"/>
              </w:rPr>
              <w:t>Confidencialidad</w:t>
            </w:r>
            <w:r w:rsidRPr="00F01996">
              <w:rPr>
                <w:rFonts w:eastAsia="Arial"/>
                <w:b/>
                <w:color w:val="000000"/>
                <w:lang w:val="es-MX"/>
              </w:rPr>
              <w:t>.</w:t>
            </w:r>
            <w:r w:rsidR="00BF2A2C" w:rsidRPr="00F01996">
              <w:rPr>
                <w:lang w:val="es-MX"/>
              </w:rPr>
              <w:t xml:space="preserve"> </w:t>
            </w:r>
            <w:r w:rsidR="0030157F" w:rsidRPr="00F01996">
              <w:rPr>
                <w:lang w:val="es-MX"/>
              </w:rPr>
              <w:t>La Compradora reconoce y conviene que</w:t>
            </w:r>
            <w:r w:rsidR="008452D7" w:rsidRPr="00F01996">
              <w:rPr>
                <w:lang w:val="es-MX"/>
              </w:rPr>
              <w:t xml:space="preserve">: (i) </w:t>
            </w:r>
            <w:r w:rsidR="0030157F" w:rsidRPr="00F01996">
              <w:rPr>
                <w:lang w:val="es-MX"/>
              </w:rPr>
              <w:t>cualquier información</w:t>
            </w:r>
            <w:r w:rsidR="00DF274C" w:rsidRPr="00F01996">
              <w:rPr>
                <w:lang w:val="es-MX"/>
              </w:rPr>
              <w:t xml:space="preserve"> o documentación</w:t>
            </w:r>
            <w:r w:rsidR="00707B23" w:rsidRPr="00F01996">
              <w:rPr>
                <w:lang w:val="es-MX"/>
              </w:rPr>
              <w:t>, ya sea</w:t>
            </w:r>
            <w:r w:rsidR="00DF274C" w:rsidRPr="00F01996">
              <w:rPr>
                <w:lang w:val="es-MX"/>
              </w:rPr>
              <w:t xml:space="preserve"> escrita, oral, gráfica, contenida en medios electromagnéticos o de cualquier otra forma proporcionada por la Vendedora a la Compradora </w:t>
            </w:r>
            <w:r w:rsidR="008452D7" w:rsidRPr="00F01996">
              <w:rPr>
                <w:lang w:val="es-MX"/>
              </w:rPr>
              <w:t xml:space="preserve">o a la que ésta última tenga acceso en relación con o </w:t>
            </w:r>
            <w:r w:rsidR="00DF274C" w:rsidRPr="00F01996">
              <w:rPr>
                <w:lang w:val="es-MX"/>
              </w:rPr>
              <w:t>al amparo de este Contrato (</w:t>
            </w:r>
            <w:r w:rsidR="008B7EFC" w:rsidRPr="00F01996">
              <w:rPr>
                <w:lang w:val="es-MX"/>
              </w:rPr>
              <w:t xml:space="preserve">conjuntamente, </w:t>
            </w:r>
            <w:r w:rsidR="00DF274C" w:rsidRPr="00F01996">
              <w:rPr>
                <w:lang w:val="es-MX"/>
              </w:rPr>
              <w:t>la “</w:t>
            </w:r>
            <w:r w:rsidR="00DF274C" w:rsidRPr="00F01996">
              <w:rPr>
                <w:u w:val="single"/>
                <w:lang w:val="es-MX"/>
              </w:rPr>
              <w:t>Información Confidencial</w:t>
            </w:r>
            <w:r w:rsidR="00DF274C" w:rsidRPr="00F01996">
              <w:rPr>
                <w:lang w:val="es-MX"/>
              </w:rPr>
              <w:t xml:space="preserve">”) será en todo momento propiedad de la Vendedora y </w:t>
            </w:r>
            <w:r w:rsidR="008452D7" w:rsidRPr="00F01996">
              <w:rPr>
                <w:lang w:val="es-MX"/>
              </w:rPr>
              <w:t>únicamente podrá ser utilizada por la Compradora para fines del presente Contrato</w:t>
            </w:r>
            <w:r w:rsidR="000C0241" w:rsidRPr="00F01996">
              <w:rPr>
                <w:lang w:val="es-MX"/>
              </w:rPr>
              <w:t xml:space="preserve"> y no para beneficio propio o de cualquier tercero</w:t>
            </w:r>
            <w:r w:rsidR="008452D7" w:rsidRPr="00F01996">
              <w:rPr>
                <w:lang w:val="es-MX"/>
              </w:rPr>
              <w:t xml:space="preserve">, (ii) la Información Confidencial </w:t>
            </w:r>
            <w:r w:rsidR="00DF274C" w:rsidRPr="00F01996">
              <w:rPr>
                <w:lang w:val="es-MX"/>
              </w:rPr>
              <w:t xml:space="preserve">será mantenida por la Compradora </w:t>
            </w:r>
            <w:r w:rsidR="008B7EFC" w:rsidRPr="00F01996">
              <w:rPr>
                <w:lang w:val="es-MX"/>
              </w:rPr>
              <w:t>y sus Representantes (según dicho término</w:t>
            </w:r>
            <w:r w:rsidR="003C472B" w:rsidRPr="00F01996">
              <w:rPr>
                <w:lang w:val="es-MX"/>
              </w:rPr>
              <w:t xml:space="preserve"> </w:t>
            </w:r>
            <w:r w:rsidR="008B7EFC" w:rsidRPr="00F01996">
              <w:rPr>
                <w:lang w:val="es-MX"/>
              </w:rPr>
              <w:t xml:space="preserve">se define más adelante) </w:t>
            </w:r>
            <w:r w:rsidR="00DF274C" w:rsidRPr="00F01996">
              <w:rPr>
                <w:lang w:val="es-MX"/>
              </w:rPr>
              <w:t xml:space="preserve">en estricta confidencialidad y constituirá un </w:t>
            </w:r>
            <w:r w:rsidR="00BF2A2C" w:rsidRPr="00F01996">
              <w:rPr>
                <w:lang w:val="es-MX"/>
              </w:rPr>
              <w:t>secreto industrial de acuerdo con la ley de los E</w:t>
            </w:r>
            <w:r w:rsidR="008452D7" w:rsidRPr="00F01996">
              <w:rPr>
                <w:lang w:val="es-MX"/>
              </w:rPr>
              <w:t>UA</w:t>
            </w:r>
            <w:r w:rsidR="00BF2A2C" w:rsidRPr="00F01996">
              <w:rPr>
                <w:lang w:val="es-MX"/>
              </w:rPr>
              <w:t xml:space="preserve"> y la Ley </w:t>
            </w:r>
            <w:r w:rsidR="008452D7" w:rsidRPr="00F01996">
              <w:rPr>
                <w:lang w:val="es-MX"/>
              </w:rPr>
              <w:t xml:space="preserve">Federal de Protección a la Propiedad Industrial </w:t>
            </w:r>
            <w:r w:rsidR="00BF2A2C" w:rsidRPr="00F01996">
              <w:rPr>
                <w:lang w:val="es-MX"/>
              </w:rPr>
              <w:t xml:space="preserve">de México, y </w:t>
            </w:r>
            <w:r w:rsidR="008452D7" w:rsidRPr="00F01996">
              <w:rPr>
                <w:lang w:val="es-MX"/>
              </w:rPr>
              <w:t xml:space="preserve">(iii) </w:t>
            </w:r>
            <w:r w:rsidR="000C0241" w:rsidRPr="00F01996">
              <w:rPr>
                <w:lang w:val="es-MX"/>
              </w:rPr>
              <w:t>salvo que obtenga el consentimiento previo y por escrito de</w:t>
            </w:r>
            <w:r w:rsidR="003C472B" w:rsidRPr="00F01996">
              <w:rPr>
                <w:lang w:val="es-MX"/>
              </w:rPr>
              <w:t xml:space="preserve"> </w:t>
            </w:r>
            <w:r w:rsidR="000C0241" w:rsidRPr="00F01996">
              <w:rPr>
                <w:lang w:val="es-MX"/>
              </w:rPr>
              <w:t xml:space="preserve">la </w:t>
            </w:r>
            <w:r w:rsidR="00D82E18" w:rsidRPr="00F01996">
              <w:rPr>
                <w:lang w:val="es-MX"/>
              </w:rPr>
              <w:t>V</w:t>
            </w:r>
            <w:r w:rsidR="000C0241" w:rsidRPr="00F01996">
              <w:rPr>
                <w:lang w:val="es-MX"/>
              </w:rPr>
              <w:t xml:space="preserve">endedora, </w:t>
            </w:r>
            <w:r w:rsidR="00D10709" w:rsidRPr="00F01996">
              <w:rPr>
                <w:lang w:val="es-MX"/>
              </w:rPr>
              <w:t xml:space="preserve">la Compradora </w:t>
            </w:r>
            <w:r w:rsidR="000C0241" w:rsidRPr="00F01996">
              <w:rPr>
                <w:lang w:val="es-MX"/>
              </w:rPr>
              <w:t>no copiará, reproducirá,</w:t>
            </w:r>
            <w:r w:rsidR="004270C9" w:rsidRPr="00F01996">
              <w:rPr>
                <w:lang w:val="es-MX"/>
              </w:rPr>
              <w:t xml:space="preserve"> revelará, transmitirá</w:t>
            </w:r>
            <w:r w:rsidR="000C0241" w:rsidRPr="00F01996">
              <w:rPr>
                <w:lang w:val="es-MX"/>
              </w:rPr>
              <w:t xml:space="preserve"> ni </w:t>
            </w:r>
            <w:r w:rsidR="00297857" w:rsidRPr="00F01996">
              <w:rPr>
                <w:lang w:val="es-MX"/>
              </w:rPr>
              <w:t>comunicará en forma alguna a persona alguna cualquier</w:t>
            </w:r>
            <w:r w:rsidR="00BF2A2C" w:rsidRPr="00F01996">
              <w:rPr>
                <w:lang w:val="es-MX"/>
              </w:rPr>
              <w:t xml:space="preserve"> </w:t>
            </w:r>
            <w:r w:rsidR="008452D7" w:rsidRPr="00F01996">
              <w:rPr>
                <w:lang w:val="es-MX"/>
              </w:rPr>
              <w:t>Información Confidencial</w:t>
            </w:r>
            <w:r w:rsidR="00715ABE" w:rsidRPr="00F01996">
              <w:rPr>
                <w:lang w:val="es-MX"/>
              </w:rPr>
              <w:t>,</w:t>
            </w:r>
            <w:r w:rsidR="008452D7" w:rsidRPr="00F01996">
              <w:rPr>
                <w:lang w:val="es-MX"/>
              </w:rPr>
              <w:t xml:space="preserve"> </w:t>
            </w:r>
            <w:r w:rsidR="000C0241" w:rsidRPr="00F01996">
              <w:rPr>
                <w:lang w:val="es-MX"/>
              </w:rPr>
              <w:t>ni</w:t>
            </w:r>
            <w:r w:rsidR="008452D7" w:rsidRPr="00F01996">
              <w:rPr>
                <w:lang w:val="es-MX"/>
              </w:rPr>
              <w:t xml:space="preserve"> </w:t>
            </w:r>
            <w:r w:rsidR="000C0241" w:rsidRPr="00F01996">
              <w:rPr>
                <w:lang w:val="es-MX"/>
              </w:rPr>
              <w:t xml:space="preserve">utilizará la misma </w:t>
            </w:r>
            <w:r w:rsidR="008452D7" w:rsidRPr="00F01996">
              <w:rPr>
                <w:lang w:val="es-MX"/>
              </w:rPr>
              <w:t>para fines distintos a</w:t>
            </w:r>
            <w:r w:rsidR="00715ABE" w:rsidRPr="00F01996">
              <w:rPr>
                <w:lang w:val="es-MX"/>
              </w:rPr>
              <w:t xml:space="preserve"> </w:t>
            </w:r>
            <w:r w:rsidR="008452D7" w:rsidRPr="00F01996">
              <w:rPr>
                <w:lang w:val="es-MX"/>
              </w:rPr>
              <w:t>l</w:t>
            </w:r>
            <w:r w:rsidR="00715ABE" w:rsidRPr="00F01996">
              <w:rPr>
                <w:lang w:val="es-MX"/>
              </w:rPr>
              <w:t xml:space="preserve">os establecidos en el </w:t>
            </w:r>
            <w:r w:rsidR="008452D7" w:rsidRPr="00F01996">
              <w:rPr>
                <w:lang w:val="es-MX"/>
              </w:rPr>
              <w:t xml:space="preserve"> presente Contrato</w:t>
            </w:r>
            <w:r w:rsidR="000C0241" w:rsidRPr="00F01996">
              <w:rPr>
                <w:lang w:val="es-MX"/>
              </w:rPr>
              <w:t xml:space="preserve">.  </w:t>
            </w:r>
          </w:p>
          <w:p w14:paraId="25A90471" w14:textId="77777777" w:rsidR="008B7EFC" w:rsidRPr="00F01996" w:rsidRDefault="008B7EFC" w:rsidP="008765E0">
            <w:pPr>
              <w:pBdr>
                <w:top w:val="nil"/>
                <w:left w:val="nil"/>
                <w:bottom w:val="nil"/>
                <w:right w:val="nil"/>
                <w:between w:val="nil"/>
              </w:pBdr>
              <w:jc w:val="both"/>
              <w:rPr>
                <w:bCs/>
                <w:lang w:val="es-MX"/>
              </w:rPr>
            </w:pPr>
          </w:p>
          <w:p w14:paraId="2CCE66D2" w14:textId="4AD37D33" w:rsidR="008B7EFC" w:rsidRPr="00F01996" w:rsidRDefault="008B7EFC" w:rsidP="008765E0">
            <w:pPr>
              <w:pBdr>
                <w:top w:val="nil"/>
                <w:left w:val="nil"/>
                <w:bottom w:val="nil"/>
                <w:right w:val="nil"/>
                <w:between w:val="nil"/>
              </w:pBdr>
              <w:jc w:val="both"/>
              <w:rPr>
                <w:lang w:val="es-MX"/>
              </w:rPr>
            </w:pPr>
            <w:r w:rsidRPr="00F01996">
              <w:rPr>
                <w:bCs/>
                <w:lang w:val="es-MX"/>
              </w:rPr>
              <w:t>Asimismo, la Compradora: (</w:t>
            </w:r>
            <w:r w:rsidR="00D10709" w:rsidRPr="00F01996">
              <w:rPr>
                <w:bCs/>
                <w:lang w:val="es-MX"/>
              </w:rPr>
              <w:t>w</w:t>
            </w:r>
            <w:r w:rsidRPr="00F01996">
              <w:rPr>
                <w:bCs/>
                <w:lang w:val="es-MX"/>
              </w:rPr>
              <w:t xml:space="preserve">) únicamente permitirá el acceso a la Información Confidencial a sus </w:t>
            </w:r>
            <w:r w:rsidR="00857FF7" w:rsidRPr="00F01996">
              <w:rPr>
                <w:bCs/>
                <w:lang w:val="es-MX"/>
              </w:rPr>
              <w:t>consejeros, funcionarios, directores, socios, empleados, agentes, consultores y asesores (conjuntamente, los “</w:t>
            </w:r>
            <w:r w:rsidR="00857FF7" w:rsidRPr="00F01996">
              <w:rPr>
                <w:bCs/>
                <w:u w:val="single"/>
                <w:lang w:val="es-MX"/>
              </w:rPr>
              <w:t>Representantes</w:t>
            </w:r>
            <w:r w:rsidR="00857FF7" w:rsidRPr="00F01996">
              <w:rPr>
                <w:bCs/>
                <w:lang w:val="es-MX"/>
              </w:rPr>
              <w:t>”)</w:t>
            </w:r>
            <w:r w:rsidRPr="00F01996">
              <w:rPr>
                <w:bCs/>
                <w:lang w:val="es-MX"/>
              </w:rPr>
              <w:t xml:space="preserve"> que tienen una necesidad de conocerla y únicamente para su uso en relación con el presente Contrato; (</w:t>
            </w:r>
            <w:r w:rsidR="00D10709" w:rsidRPr="00F01996">
              <w:rPr>
                <w:bCs/>
                <w:lang w:val="es-MX"/>
              </w:rPr>
              <w:t>x</w:t>
            </w:r>
            <w:r w:rsidRPr="00F01996">
              <w:rPr>
                <w:bCs/>
                <w:lang w:val="es-MX"/>
              </w:rPr>
              <w:t xml:space="preserve">) informará a sus Representantes que tengan acceso a la Información Confidencial acerca de la naturaleza propietaria </w:t>
            </w:r>
            <w:r w:rsidR="00042B30" w:rsidRPr="00F01996">
              <w:rPr>
                <w:bCs/>
                <w:lang w:val="es-MX"/>
              </w:rPr>
              <w:t xml:space="preserve">y confidencial </w:t>
            </w:r>
            <w:r w:rsidRPr="00F01996">
              <w:rPr>
                <w:bCs/>
                <w:lang w:val="es-MX"/>
              </w:rPr>
              <w:t>de la misma y de las obligaciones de confidencialidad y uso limitado establecidas en este Contrato; (</w:t>
            </w:r>
            <w:r w:rsidR="00D10709" w:rsidRPr="00F01996">
              <w:rPr>
                <w:bCs/>
                <w:lang w:val="es-MX"/>
              </w:rPr>
              <w:t>y</w:t>
            </w:r>
            <w:r w:rsidRPr="00F01996">
              <w:rPr>
                <w:bCs/>
                <w:lang w:val="es-MX"/>
              </w:rPr>
              <w:t xml:space="preserve">) se asegurará que sus Representantes convengan asumir y cumplir con dichas obligaciones; </w:t>
            </w:r>
            <w:r w:rsidR="00D10709" w:rsidRPr="00F01996">
              <w:rPr>
                <w:bCs/>
                <w:lang w:val="es-MX"/>
              </w:rPr>
              <w:t xml:space="preserve">y </w:t>
            </w:r>
            <w:r w:rsidRPr="00F01996">
              <w:rPr>
                <w:bCs/>
                <w:lang w:val="es-MX"/>
              </w:rPr>
              <w:t>(</w:t>
            </w:r>
            <w:r w:rsidR="00D10709" w:rsidRPr="00F01996">
              <w:rPr>
                <w:bCs/>
                <w:lang w:val="es-MX"/>
              </w:rPr>
              <w:t>z</w:t>
            </w:r>
            <w:r w:rsidRPr="00F01996">
              <w:rPr>
                <w:bCs/>
                <w:lang w:val="es-MX"/>
              </w:rPr>
              <w:t xml:space="preserve">) protegerá toda la Información Confidencial utilizando un nivel de cuidado razonable, que no será menor que aquel </w:t>
            </w:r>
            <w:r w:rsidR="00C378D3" w:rsidRPr="00F01996">
              <w:rPr>
                <w:bCs/>
                <w:lang w:val="es-MX"/>
              </w:rPr>
              <w:t>n</w:t>
            </w:r>
            <w:r w:rsidRPr="00F01996">
              <w:rPr>
                <w:bCs/>
                <w:lang w:val="es-MX"/>
              </w:rPr>
              <w:t>ivel de cuidado que utiliza en la protección de su propia información o materiales similares</w:t>
            </w:r>
            <w:r w:rsidR="00590BF7">
              <w:rPr>
                <w:bCs/>
                <w:lang w:val="es-MX"/>
              </w:rPr>
              <w:t>.</w:t>
            </w:r>
          </w:p>
          <w:p w14:paraId="370FE209" w14:textId="77777777" w:rsidR="008B7EFC" w:rsidRPr="00F01996" w:rsidRDefault="008B7EFC" w:rsidP="008765E0">
            <w:pPr>
              <w:pBdr>
                <w:top w:val="nil"/>
                <w:left w:val="nil"/>
                <w:bottom w:val="nil"/>
                <w:right w:val="nil"/>
                <w:between w:val="nil"/>
              </w:pBdr>
              <w:jc w:val="both"/>
              <w:rPr>
                <w:lang w:val="es-MX"/>
              </w:rPr>
            </w:pPr>
          </w:p>
          <w:p w14:paraId="22853999" w14:textId="56959B02" w:rsidR="00B80F62" w:rsidRPr="00F01996" w:rsidRDefault="00C378D3" w:rsidP="008765E0">
            <w:pPr>
              <w:pBdr>
                <w:top w:val="nil"/>
                <w:left w:val="nil"/>
                <w:bottom w:val="nil"/>
                <w:right w:val="nil"/>
                <w:between w:val="nil"/>
              </w:pBdr>
              <w:jc w:val="both"/>
              <w:rPr>
                <w:lang w:val="es-MX"/>
              </w:rPr>
            </w:pPr>
            <w:r w:rsidRPr="00F01996">
              <w:rPr>
                <w:bCs/>
                <w:lang w:val="es-MX"/>
              </w:rPr>
              <w:lastRenderedPageBreak/>
              <w:t xml:space="preserve">La Compradora asume la responsabilidad absoluta respecto de cualquier incumplimiento a las obligaciones establecidas en esta cláusula por parte de sus Representantes y reconoce que dicho </w:t>
            </w:r>
            <w:r w:rsidR="000C0241" w:rsidRPr="00F01996">
              <w:rPr>
                <w:lang w:val="es-MX"/>
              </w:rPr>
              <w:t>incumplimiento</w:t>
            </w:r>
            <w:r w:rsidR="008452D7" w:rsidRPr="00F01996">
              <w:rPr>
                <w:lang w:val="es-MX"/>
              </w:rPr>
              <w:t xml:space="preserve"> </w:t>
            </w:r>
            <w:r w:rsidR="00BF2A2C" w:rsidRPr="00F01996">
              <w:rPr>
                <w:lang w:val="es-MX"/>
              </w:rPr>
              <w:t xml:space="preserve">podrá causar daños graves a </w:t>
            </w:r>
            <w:r w:rsidR="008452D7" w:rsidRPr="00F01996">
              <w:rPr>
                <w:lang w:val="es-MX"/>
              </w:rPr>
              <w:t>la Vendedora</w:t>
            </w:r>
            <w:r w:rsidRPr="00F01996">
              <w:rPr>
                <w:lang w:val="es-MX"/>
              </w:rPr>
              <w:t>,</w:t>
            </w:r>
            <w:r w:rsidR="00BF2A2C" w:rsidRPr="00F01996">
              <w:rPr>
                <w:lang w:val="es-MX"/>
              </w:rPr>
              <w:t xml:space="preserve"> </w:t>
            </w:r>
            <w:r w:rsidR="000C0241" w:rsidRPr="00F01996">
              <w:rPr>
                <w:lang w:val="es-MX"/>
              </w:rPr>
              <w:t xml:space="preserve">por los cuales ésta </w:t>
            </w:r>
            <w:r w:rsidR="00D10709" w:rsidRPr="00F01996">
              <w:rPr>
                <w:lang w:val="es-MX"/>
              </w:rPr>
              <w:t xml:space="preserve">última </w:t>
            </w:r>
            <w:r w:rsidR="000C0241" w:rsidRPr="00F01996">
              <w:rPr>
                <w:lang w:val="es-MX"/>
              </w:rPr>
              <w:t xml:space="preserve">podrá ejercer </w:t>
            </w:r>
            <w:r w:rsidRPr="00F01996">
              <w:rPr>
                <w:lang w:val="es-MX"/>
              </w:rPr>
              <w:t xml:space="preserve">en contra de la Compradora todas </w:t>
            </w:r>
            <w:r w:rsidR="000C0241" w:rsidRPr="00F01996">
              <w:rPr>
                <w:lang w:val="es-MX"/>
              </w:rPr>
              <w:t xml:space="preserve">las acciones legales </w:t>
            </w:r>
            <w:r w:rsidRPr="00F01996">
              <w:rPr>
                <w:lang w:val="es-MX"/>
              </w:rPr>
              <w:t xml:space="preserve">que estén a su disposición, </w:t>
            </w:r>
            <w:r w:rsidR="000C0241" w:rsidRPr="00F01996">
              <w:rPr>
                <w:lang w:val="es-MX"/>
              </w:rPr>
              <w:t>incluyendo</w:t>
            </w:r>
            <w:r w:rsidRPr="00F01996">
              <w:rPr>
                <w:lang w:val="es-MX"/>
              </w:rPr>
              <w:t xml:space="preserve">, sin limitación, </w:t>
            </w:r>
            <w:r w:rsidR="000C0241" w:rsidRPr="00F01996">
              <w:rPr>
                <w:lang w:val="es-MX"/>
              </w:rPr>
              <w:t xml:space="preserve">de carácter penal. </w:t>
            </w:r>
          </w:p>
          <w:p w14:paraId="014A3551" w14:textId="77777777" w:rsidR="00C378D3" w:rsidRPr="00F01996" w:rsidRDefault="00C378D3" w:rsidP="008765E0">
            <w:pPr>
              <w:pBdr>
                <w:top w:val="nil"/>
                <w:left w:val="nil"/>
                <w:bottom w:val="nil"/>
                <w:right w:val="nil"/>
                <w:between w:val="nil"/>
              </w:pBdr>
              <w:jc w:val="both"/>
              <w:rPr>
                <w:bCs/>
                <w:color w:val="000000"/>
                <w:lang w:val="es-MX"/>
              </w:rPr>
            </w:pPr>
          </w:p>
          <w:p w14:paraId="6F2CFDD3" w14:textId="5096A3C5" w:rsidR="00C378D3" w:rsidRPr="00F01996" w:rsidRDefault="00C378D3" w:rsidP="00C378D3">
            <w:pPr>
              <w:jc w:val="both"/>
              <w:rPr>
                <w:bCs/>
                <w:lang w:val="es-MX"/>
              </w:rPr>
            </w:pPr>
            <w:r w:rsidRPr="00F01996">
              <w:rPr>
                <w:bCs/>
                <w:lang w:val="es-MX"/>
              </w:rPr>
              <w:t xml:space="preserve">A solicitud de la Vendedora, la Compradora entregará inmediatamente a la Vendedora o destruirá todos los documentos </w:t>
            </w:r>
            <w:r w:rsidR="00776096" w:rsidRPr="00F01996">
              <w:rPr>
                <w:bCs/>
                <w:lang w:val="es-MX"/>
              </w:rPr>
              <w:t>y</w:t>
            </w:r>
            <w:r w:rsidRPr="00F01996">
              <w:rPr>
                <w:bCs/>
                <w:lang w:val="es-MX"/>
              </w:rPr>
              <w:t xml:space="preserve"> archivos que constituyan la Información Confidencial.  Al momento de la entrega de dichos documentos </w:t>
            </w:r>
            <w:r w:rsidR="00776096" w:rsidRPr="00F01996">
              <w:rPr>
                <w:bCs/>
                <w:lang w:val="es-MX"/>
              </w:rPr>
              <w:t>y</w:t>
            </w:r>
            <w:r w:rsidRPr="00F01996">
              <w:rPr>
                <w:bCs/>
                <w:lang w:val="es-MX"/>
              </w:rPr>
              <w:t xml:space="preserve"> archivos a la Vendedora o su destrucción, según sea el caso, la Compradora conviene confirmar a la Vendedora, por escrito, que todos los documentos </w:t>
            </w:r>
            <w:r w:rsidR="00776096" w:rsidRPr="00F01996">
              <w:rPr>
                <w:bCs/>
                <w:lang w:val="es-MX"/>
              </w:rPr>
              <w:t>y</w:t>
            </w:r>
            <w:r w:rsidRPr="00F01996">
              <w:rPr>
                <w:bCs/>
                <w:lang w:val="es-MX"/>
              </w:rPr>
              <w:t xml:space="preserve"> archivos antes mencionados han sido entregados a la Vendedora o </w:t>
            </w:r>
            <w:r w:rsidR="00AD2C85">
              <w:rPr>
                <w:bCs/>
                <w:lang w:val="es-MX"/>
              </w:rPr>
              <w:t xml:space="preserve">han sido </w:t>
            </w:r>
            <w:r w:rsidR="00AD2C85" w:rsidRPr="00F01996">
              <w:rPr>
                <w:bCs/>
                <w:lang w:val="es-MX"/>
              </w:rPr>
              <w:t xml:space="preserve">debidamente </w:t>
            </w:r>
            <w:r w:rsidRPr="00F01996">
              <w:rPr>
                <w:bCs/>
                <w:lang w:val="es-MX"/>
              </w:rPr>
              <w:t>destruidos.</w:t>
            </w:r>
          </w:p>
          <w:p w14:paraId="3F9A94F7" w14:textId="77777777" w:rsidR="00C378D3" w:rsidRPr="00F01996" w:rsidRDefault="00C378D3" w:rsidP="00C378D3">
            <w:pPr>
              <w:jc w:val="both"/>
              <w:rPr>
                <w:bCs/>
                <w:lang w:val="es-MX"/>
              </w:rPr>
            </w:pPr>
          </w:p>
          <w:p w14:paraId="1E2449C3" w14:textId="638BAACB" w:rsidR="00C378D3" w:rsidRPr="00F01996" w:rsidRDefault="00C378D3" w:rsidP="00C378D3">
            <w:pPr>
              <w:jc w:val="both"/>
              <w:rPr>
                <w:bCs/>
                <w:spacing w:val="-3"/>
                <w:lang w:val="es-MX"/>
              </w:rPr>
            </w:pPr>
            <w:r w:rsidRPr="00F01996">
              <w:rPr>
                <w:bCs/>
                <w:lang w:val="es-MX"/>
              </w:rPr>
              <w:t xml:space="preserve">La obligaciones a cargo de la Compradora </w:t>
            </w:r>
            <w:r w:rsidR="00AD2C85">
              <w:rPr>
                <w:bCs/>
                <w:lang w:val="es-MX"/>
              </w:rPr>
              <w:t xml:space="preserve">conforme a </w:t>
            </w:r>
            <w:r w:rsidRPr="00F01996">
              <w:rPr>
                <w:bCs/>
                <w:lang w:val="es-MX"/>
              </w:rPr>
              <w:t xml:space="preserve">la presente cláusula continuarán en vigor por un plazo de </w:t>
            </w:r>
            <w:r w:rsidR="00D10709" w:rsidRPr="00F01996">
              <w:rPr>
                <w:bCs/>
                <w:lang w:val="es-MX"/>
              </w:rPr>
              <w:t>10</w:t>
            </w:r>
            <w:r w:rsidRPr="00F01996">
              <w:rPr>
                <w:bCs/>
                <w:lang w:val="es-MX"/>
              </w:rPr>
              <w:t xml:space="preserve"> (</w:t>
            </w:r>
            <w:r w:rsidR="00D10709" w:rsidRPr="00F01996">
              <w:rPr>
                <w:bCs/>
                <w:lang w:val="es-MX"/>
              </w:rPr>
              <w:t>diez</w:t>
            </w:r>
            <w:r w:rsidRPr="00F01996">
              <w:rPr>
                <w:bCs/>
                <w:lang w:val="es-MX"/>
              </w:rPr>
              <w:t>) años a partir de esta fecha</w:t>
            </w:r>
            <w:r w:rsidRPr="00F01996">
              <w:rPr>
                <w:bCs/>
                <w:spacing w:val="-3"/>
                <w:lang w:val="es-MX"/>
              </w:rPr>
              <w:t>.</w:t>
            </w:r>
          </w:p>
          <w:p w14:paraId="3CA686A0" w14:textId="6263DB93" w:rsidR="00B80F62" w:rsidRPr="00F01996" w:rsidRDefault="00B80F62" w:rsidP="008765E0">
            <w:pPr>
              <w:pBdr>
                <w:top w:val="nil"/>
                <w:left w:val="nil"/>
                <w:bottom w:val="nil"/>
                <w:right w:val="nil"/>
                <w:between w:val="nil"/>
              </w:pBdr>
              <w:jc w:val="both"/>
              <w:rPr>
                <w:rFonts w:eastAsia="Arial"/>
                <w:b/>
                <w:color w:val="000000"/>
                <w:lang w:val="es-MX"/>
              </w:rPr>
            </w:pPr>
          </w:p>
        </w:tc>
      </w:tr>
      <w:tr w:rsidR="0060045E" w14:paraId="40115392" w14:textId="77777777" w:rsidTr="00745AEE">
        <w:trPr>
          <w:jc w:val="center"/>
        </w:trPr>
        <w:tc>
          <w:tcPr>
            <w:tcW w:w="5143" w:type="dxa"/>
          </w:tcPr>
          <w:p w14:paraId="6F6832B1" w14:textId="77777777" w:rsidR="00760322" w:rsidRDefault="0033428B" w:rsidP="0033428B">
            <w:pPr>
              <w:jc w:val="both"/>
              <w:rPr>
                <w:rFonts w:eastAsia="Arial"/>
                <w:bCs/>
                <w:color w:val="000000"/>
                <w:lang w:val="en-US"/>
              </w:rPr>
            </w:pPr>
            <w:r w:rsidRPr="00F01996">
              <w:rPr>
                <w:rFonts w:eastAsia="Arial"/>
                <w:b/>
                <w:color w:val="000000"/>
                <w:lang w:val="en-US"/>
              </w:rPr>
              <w:lastRenderedPageBreak/>
              <w:t xml:space="preserve">Ninth. </w:t>
            </w:r>
            <w:r w:rsidRPr="00F01996">
              <w:rPr>
                <w:rFonts w:eastAsia="Arial"/>
                <w:b/>
                <w:color w:val="000000"/>
                <w:u w:val="single"/>
                <w:lang w:val="en-US"/>
              </w:rPr>
              <w:t>Indemnity</w:t>
            </w:r>
            <w:r w:rsidRPr="00F01996">
              <w:rPr>
                <w:rFonts w:eastAsia="Arial"/>
                <w:b/>
                <w:color w:val="000000"/>
                <w:lang w:val="en-US"/>
              </w:rPr>
              <w:t xml:space="preserve">.  </w:t>
            </w:r>
            <w:r w:rsidRPr="00F01996">
              <w:rPr>
                <w:rFonts w:eastAsia="Arial"/>
                <w:bCs/>
                <w:color w:val="000000"/>
                <w:lang w:val="en-US"/>
              </w:rPr>
              <w:t>The Buyer agrees to defend, indemnify and hold the Seller harmless with respect to any actions, claims, lawsuits, o</w:t>
            </w:r>
            <w:r w:rsidR="008B4D67" w:rsidRPr="00F01996">
              <w:rPr>
                <w:rFonts w:eastAsia="Arial"/>
                <w:bCs/>
                <w:color w:val="000000"/>
                <w:lang w:val="en-US"/>
              </w:rPr>
              <w:t>bl</w:t>
            </w:r>
            <w:r w:rsidRPr="00F01996">
              <w:rPr>
                <w:rFonts w:eastAsia="Arial"/>
                <w:bCs/>
                <w:color w:val="000000"/>
                <w:lang w:val="en-US"/>
              </w:rPr>
              <w:t xml:space="preserve">igations, </w:t>
            </w:r>
            <w:r w:rsidR="00F01996" w:rsidRPr="00F01996">
              <w:rPr>
                <w:rFonts w:eastAsia="Arial"/>
                <w:bCs/>
                <w:color w:val="000000"/>
                <w:lang w:val="en-US"/>
              </w:rPr>
              <w:t>losses</w:t>
            </w:r>
            <w:r w:rsidRPr="00F01996">
              <w:rPr>
                <w:rFonts w:eastAsia="Arial"/>
                <w:bCs/>
                <w:color w:val="000000"/>
                <w:lang w:val="en-US"/>
              </w:rPr>
              <w:t>, liabilities</w:t>
            </w:r>
            <w:r w:rsidR="00551E32" w:rsidRPr="00F01996">
              <w:rPr>
                <w:rFonts w:eastAsia="Arial"/>
                <w:bCs/>
                <w:color w:val="000000"/>
                <w:lang w:val="en-US"/>
              </w:rPr>
              <w:t>, damages, lost profits, costs and expenses (including, without limitation, reasonable attorneys’ fees), which are filed against the Seller or that</w:t>
            </w:r>
            <w:r w:rsidR="00D35B95" w:rsidRPr="00F01996">
              <w:rPr>
                <w:rFonts w:eastAsia="Arial"/>
                <w:bCs/>
                <w:color w:val="000000"/>
                <w:lang w:val="en-US"/>
              </w:rPr>
              <w:t xml:space="preserve"> the latter</w:t>
            </w:r>
            <w:r w:rsidR="00551E32" w:rsidRPr="00F01996">
              <w:rPr>
                <w:rFonts w:eastAsia="Arial"/>
                <w:bCs/>
                <w:color w:val="000000"/>
                <w:lang w:val="en-US"/>
              </w:rPr>
              <w:t xml:space="preserve"> suffers or incurs</w:t>
            </w:r>
            <w:r w:rsidR="00FA7F9C">
              <w:rPr>
                <w:rFonts w:eastAsia="Arial"/>
                <w:bCs/>
                <w:color w:val="000000"/>
                <w:lang w:val="en-US"/>
              </w:rPr>
              <w:t xml:space="preserve"> only</w:t>
            </w:r>
            <w:r w:rsidR="00D35B95" w:rsidRPr="00F01996">
              <w:rPr>
                <w:rFonts w:eastAsia="Arial"/>
                <w:bCs/>
                <w:color w:val="000000"/>
                <w:lang w:val="en-US"/>
              </w:rPr>
              <w:t xml:space="preserve"> in connection with, derived from, by virtue of</w:t>
            </w:r>
            <w:r w:rsidR="00551E32" w:rsidRPr="00F01996">
              <w:rPr>
                <w:rFonts w:eastAsia="Arial"/>
                <w:bCs/>
                <w:color w:val="000000"/>
                <w:lang w:val="en-US"/>
              </w:rPr>
              <w:t xml:space="preserve"> </w:t>
            </w:r>
            <w:r w:rsidR="00D35B95" w:rsidRPr="00F01996">
              <w:rPr>
                <w:rFonts w:eastAsia="Arial"/>
                <w:bCs/>
                <w:color w:val="000000"/>
                <w:lang w:val="en-US"/>
              </w:rPr>
              <w:t>or as a result of a Buyer’s</w:t>
            </w:r>
            <w:r w:rsidR="00F26E1E">
              <w:rPr>
                <w:rFonts w:eastAsia="Arial"/>
                <w:bCs/>
                <w:color w:val="000000"/>
                <w:lang w:val="en-US"/>
              </w:rPr>
              <w:t xml:space="preserve"> direct</w:t>
            </w:r>
            <w:r w:rsidR="00D35B95" w:rsidRPr="00F01996">
              <w:rPr>
                <w:rFonts w:eastAsia="Arial"/>
                <w:bCs/>
                <w:color w:val="000000"/>
                <w:lang w:val="en-US"/>
              </w:rPr>
              <w:t xml:space="preserve"> default to any of the obligations assumed by it hereunder, including, without limitation, those set forth in clauses </w:t>
            </w:r>
            <w:r w:rsidR="00383EDE">
              <w:rPr>
                <w:rFonts w:eastAsia="Arial"/>
                <w:bCs/>
                <w:color w:val="000000"/>
                <w:lang w:val="en-US"/>
              </w:rPr>
              <w:t xml:space="preserve">fifth, </w:t>
            </w:r>
            <w:r w:rsidR="00D35B95" w:rsidRPr="00F01996">
              <w:rPr>
                <w:rFonts w:eastAsia="Arial"/>
                <w:bCs/>
                <w:color w:val="000000"/>
                <w:lang w:val="en-US"/>
              </w:rPr>
              <w:t>sixth, seventh and eighth hereof.</w:t>
            </w:r>
          </w:p>
          <w:p w14:paraId="013D85CD" w14:textId="77777777" w:rsidR="00F26E1E" w:rsidRDefault="00F26E1E" w:rsidP="0033428B">
            <w:pPr>
              <w:jc w:val="both"/>
              <w:rPr>
                <w:rFonts w:eastAsia="Arial"/>
                <w:bCs/>
                <w:color w:val="000000"/>
                <w:lang w:val="en-US"/>
              </w:rPr>
            </w:pPr>
          </w:p>
          <w:p w14:paraId="08684164" w14:textId="77777777" w:rsidR="00F26E1E" w:rsidRDefault="00F26E1E" w:rsidP="0033428B">
            <w:pPr>
              <w:jc w:val="both"/>
              <w:rPr>
                <w:rFonts w:eastAsia="Arial"/>
                <w:bCs/>
                <w:color w:val="000000"/>
                <w:lang w:val="en-US"/>
              </w:rPr>
            </w:pPr>
          </w:p>
          <w:p w14:paraId="059B7B74" w14:textId="77777777" w:rsidR="00F26E1E" w:rsidRDefault="00F26E1E" w:rsidP="0033428B">
            <w:pPr>
              <w:jc w:val="both"/>
              <w:rPr>
                <w:rFonts w:eastAsia="Arial"/>
                <w:bCs/>
                <w:color w:val="000000"/>
                <w:lang w:val="en-US"/>
              </w:rPr>
            </w:pPr>
          </w:p>
          <w:p w14:paraId="49A4CCBC" w14:textId="37B8EE31" w:rsidR="00F26E1E" w:rsidRPr="00F01996" w:rsidRDefault="00F26E1E" w:rsidP="0033428B">
            <w:pPr>
              <w:jc w:val="both"/>
              <w:rPr>
                <w:rFonts w:eastAsia="Arial"/>
                <w:bCs/>
                <w:color w:val="000000"/>
                <w:lang w:val="en-US"/>
              </w:rPr>
            </w:pPr>
          </w:p>
        </w:tc>
        <w:tc>
          <w:tcPr>
            <w:tcW w:w="5143" w:type="dxa"/>
          </w:tcPr>
          <w:p w14:paraId="5B5B7E29" w14:textId="3E27859A" w:rsidR="00760322" w:rsidRDefault="0028349A" w:rsidP="0028349A">
            <w:pPr>
              <w:jc w:val="both"/>
              <w:rPr>
                <w:rFonts w:eastAsia="Arial"/>
                <w:bCs/>
                <w:color w:val="000000"/>
                <w:lang w:val="es-MX"/>
              </w:rPr>
            </w:pPr>
            <w:r w:rsidRPr="00F01996">
              <w:rPr>
                <w:rFonts w:eastAsia="Arial"/>
                <w:b/>
                <w:color w:val="000000"/>
                <w:lang w:val="es-MX"/>
              </w:rPr>
              <w:t xml:space="preserve">Novena. </w:t>
            </w:r>
            <w:r w:rsidRPr="00F01996">
              <w:rPr>
                <w:rFonts w:eastAsia="Arial"/>
                <w:b/>
                <w:color w:val="000000"/>
                <w:u w:val="single"/>
                <w:lang w:val="es-MX"/>
              </w:rPr>
              <w:t>Indemnización</w:t>
            </w:r>
            <w:r w:rsidRPr="00F01996">
              <w:rPr>
                <w:rFonts w:eastAsia="Arial"/>
                <w:b/>
                <w:color w:val="000000"/>
                <w:lang w:val="es-MX"/>
              </w:rPr>
              <w:t xml:space="preserve">.  </w:t>
            </w:r>
            <w:r w:rsidRPr="00F01996">
              <w:rPr>
                <w:rFonts w:eastAsia="Arial"/>
                <w:bCs/>
                <w:color w:val="000000"/>
                <w:lang w:val="es-MX"/>
              </w:rPr>
              <w:t>La Compradora se obliga a defender, indemnizar y sacar en paz y a salvo a la Vendedora respecto de cualesquier acciones, demandas, juicios, obligaciones, pérdidas, responsabilidades, daños, perjuicios, costos y gastos (incluyendo, sin limitación honorarios razonables de abogados), que sean instauradas en contra de la Vendedora o que ésta sufra o en los que incurra</w:t>
            </w:r>
            <w:r w:rsidR="00FA7F9C">
              <w:rPr>
                <w:rFonts w:eastAsia="Arial"/>
                <w:bCs/>
                <w:color w:val="000000"/>
                <w:lang w:val="es-MX"/>
              </w:rPr>
              <w:t xml:space="preserve"> únicamente</w:t>
            </w:r>
            <w:r w:rsidRPr="00F01996">
              <w:rPr>
                <w:rFonts w:eastAsia="Arial"/>
                <w:bCs/>
                <w:color w:val="000000"/>
                <w:lang w:val="es-MX"/>
              </w:rPr>
              <w:t xml:space="preserve"> relacionados con, derivados de, en virtud de o como consecuencia del incumplimiento</w:t>
            </w:r>
            <w:r w:rsidR="00FA7F9C">
              <w:rPr>
                <w:rFonts w:eastAsia="Arial"/>
                <w:bCs/>
                <w:color w:val="000000"/>
                <w:lang w:val="es-MX"/>
              </w:rPr>
              <w:t xml:space="preserve"> directo</w:t>
            </w:r>
            <w:r w:rsidRPr="00F01996">
              <w:rPr>
                <w:rFonts w:eastAsia="Arial"/>
                <w:bCs/>
                <w:color w:val="000000"/>
                <w:lang w:val="es-MX"/>
              </w:rPr>
              <w:t xml:space="preserve"> de parte de la Compradora a cualquiera de las obligaciones asumidas </w:t>
            </w:r>
            <w:r w:rsidR="00383EDE">
              <w:rPr>
                <w:rFonts w:eastAsia="Arial"/>
                <w:bCs/>
                <w:color w:val="000000"/>
                <w:lang w:val="es-MX"/>
              </w:rPr>
              <w:t xml:space="preserve">por esta </w:t>
            </w:r>
            <w:r w:rsidRPr="00F01996">
              <w:rPr>
                <w:rFonts w:eastAsia="Arial"/>
                <w:bCs/>
                <w:color w:val="000000"/>
                <w:lang w:val="es-MX"/>
              </w:rPr>
              <w:t xml:space="preserve">al amparo del presente Contrato, incluyendo, sin limitación, </w:t>
            </w:r>
            <w:r w:rsidR="00383EDE">
              <w:rPr>
                <w:rFonts w:eastAsia="Arial"/>
                <w:bCs/>
                <w:color w:val="000000"/>
                <w:lang w:val="es-MX"/>
              </w:rPr>
              <w:t>aquell</w:t>
            </w:r>
            <w:r w:rsidRPr="00F01996">
              <w:rPr>
                <w:rFonts w:eastAsia="Arial"/>
                <w:bCs/>
                <w:color w:val="000000"/>
                <w:lang w:val="es-MX"/>
              </w:rPr>
              <w:t xml:space="preserve">as señaladas en las cláusulas </w:t>
            </w:r>
            <w:r w:rsidR="00383EDE">
              <w:rPr>
                <w:rFonts w:eastAsia="Arial"/>
                <w:bCs/>
                <w:color w:val="000000"/>
                <w:lang w:val="es-MX"/>
              </w:rPr>
              <w:t xml:space="preserve">quinta, </w:t>
            </w:r>
            <w:r w:rsidRPr="00F01996">
              <w:rPr>
                <w:rFonts w:eastAsia="Arial"/>
                <w:bCs/>
                <w:color w:val="000000"/>
                <w:lang w:val="es-MX"/>
              </w:rPr>
              <w:t>sexta, séptima y octava del mismo.</w:t>
            </w:r>
          </w:p>
          <w:p w14:paraId="524F1CD1" w14:textId="3FBCF5E7" w:rsidR="0028349A" w:rsidRPr="00F01996" w:rsidRDefault="0028349A" w:rsidP="00D46AC1">
            <w:pPr>
              <w:jc w:val="both"/>
              <w:rPr>
                <w:rFonts w:eastAsia="Arial"/>
                <w:b/>
                <w:color w:val="000000"/>
                <w:lang w:val="es-MX"/>
              </w:rPr>
            </w:pPr>
          </w:p>
        </w:tc>
      </w:tr>
      <w:tr w:rsidR="0060045E" w14:paraId="646A21F0" w14:textId="77777777" w:rsidTr="00745AEE">
        <w:trPr>
          <w:jc w:val="center"/>
        </w:trPr>
        <w:tc>
          <w:tcPr>
            <w:tcW w:w="5143" w:type="dxa"/>
          </w:tcPr>
          <w:p w14:paraId="2792123B" w14:textId="4ED2E561" w:rsidR="00A41593" w:rsidRPr="00F01996" w:rsidRDefault="00EA634F" w:rsidP="00A41593">
            <w:pPr>
              <w:jc w:val="both"/>
              <w:rPr>
                <w:rFonts w:eastAsia="Arial"/>
                <w:lang w:val="en-US"/>
              </w:rPr>
            </w:pPr>
            <w:r>
              <w:rPr>
                <w:rFonts w:eastAsia="Arial"/>
                <w:b/>
                <w:color w:val="000000"/>
                <w:lang w:val="en-US"/>
              </w:rPr>
              <w:t>Tenth</w:t>
            </w:r>
            <w:r w:rsidR="00161669" w:rsidRPr="00F01996">
              <w:rPr>
                <w:rFonts w:eastAsia="Arial"/>
                <w:b/>
                <w:color w:val="000000"/>
                <w:lang w:val="en-US"/>
              </w:rPr>
              <w:t xml:space="preserve">. </w:t>
            </w:r>
            <w:r w:rsidR="00161669" w:rsidRPr="00F01996">
              <w:rPr>
                <w:rFonts w:eastAsia="Arial"/>
                <w:b/>
                <w:color w:val="000000"/>
                <w:u w:val="single"/>
                <w:lang w:val="en-US"/>
              </w:rPr>
              <w:t>Severability</w:t>
            </w:r>
            <w:r w:rsidR="00161669" w:rsidRPr="00F01996">
              <w:rPr>
                <w:rFonts w:eastAsia="Arial"/>
                <w:b/>
                <w:color w:val="000000"/>
                <w:lang w:val="en-US"/>
              </w:rPr>
              <w:t xml:space="preserve">.  </w:t>
            </w:r>
            <w:r w:rsidR="00A41593" w:rsidRPr="00F01996">
              <w:rPr>
                <w:lang w:val="en-US"/>
              </w:rPr>
              <w:t xml:space="preserve">In the event that any provision and/or covenant of this Agreement is determined to be null, invalid or unenforceable, that provision and/or covenant </w:t>
            </w:r>
            <w:r w:rsidR="00161669" w:rsidRPr="00F01996">
              <w:rPr>
                <w:lang w:val="en-US"/>
              </w:rPr>
              <w:t>shall</w:t>
            </w:r>
            <w:r w:rsidR="00A41593" w:rsidRPr="00F01996">
              <w:rPr>
                <w:lang w:val="en-US"/>
              </w:rPr>
              <w:t xml:space="preserve"> be deemed not to be included in this Agreement, without affecting or modifying the validity of the remaining provisions </w:t>
            </w:r>
            <w:r w:rsidR="00A41593" w:rsidRPr="00F01996">
              <w:rPr>
                <w:lang w:val="en-US"/>
              </w:rPr>
              <w:lastRenderedPageBreak/>
              <w:t xml:space="preserve">and/or covenants, which </w:t>
            </w:r>
            <w:r w:rsidR="00161669" w:rsidRPr="00F01996">
              <w:rPr>
                <w:lang w:val="en-US"/>
              </w:rPr>
              <w:t>sha</w:t>
            </w:r>
            <w:r w:rsidR="00A41593" w:rsidRPr="00F01996">
              <w:rPr>
                <w:lang w:val="en-US"/>
              </w:rPr>
              <w:t xml:space="preserve">ll remain </w:t>
            </w:r>
            <w:r w:rsidR="00161669" w:rsidRPr="00F01996">
              <w:rPr>
                <w:lang w:val="en-US"/>
              </w:rPr>
              <w:t>in full force and effect</w:t>
            </w:r>
            <w:r w:rsidR="00A41593" w:rsidRPr="00F01996">
              <w:rPr>
                <w:lang w:val="en-US"/>
              </w:rPr>
              <w:t xml:space="preserve"> and shall be construed to obtain the closest meaning to the original intention of the Parties.</w:t>
            </w:r>
          </w:p>
          <w:p w14:paraId="302094EC" w14:textId="77777777" w:rsidR="00760322" w:rsidRPr="00F01996" w:rsidRDefault="00760322" w:rsidP="00CD32A1">
            <w:pPr>
              <w:jc w:val="center"/>
              <w:rPr>
                <w:rFonts w:eastAsia="Arial"/>
                <w:b/>
                <w:color w:val="000000"/>
                <w:lang w:val="en-US"/>
              </w:rPr>
            </w:pPr>
          </w:p>
        </w:tc>
        <w:tc>
          <w:tcPr>
            <w:tcW w:w="5143" w:type="dxa"/>
          </w:tcPr>
          <w:p w14:paraId="2FF3639F" w14:textId="0BB6920F" w:rsidR="00A41593" w:rsidRPr="00F01996" w:rsidRDefault="006022A2" w:rsidP="00A41593">
            <w:pPr>
              <w:jc w:val="both"/>
              <w:rPr>
                <w:lang w:val="es-MX"/>
              </w:rPr>
            </w:pPr>
            <w:r w:rsidRPr="00F01996">
              <w:rPr>
                <w:rFonts w:eastAsia="Arial"/>
                <w:b/>
                <w:color w:val="000000"/>
                <w:lang w:val="es-MX"/>
              </w:rPr>
              <w:lastRenderedPageBreak/>
              <w:t>Décima.</w:t>
            </w:r>
            <w:r w:rsidR="00A41593" w:rsidRPr="00F01996">
              <w:rPr>
                <w:rFonts w:eastAsia="Arial"/>
                <w:b/>
                <w:color w:val="000000"/>
                <w:lang w:val="es-MX"/>
              </w:rPr>
              <w:t xml:space="preserve"> </w:t>
            </w:r>
            <w:r w:rsidR="00A41593" w:rsidRPr="00F01996">
              <w:rPr>
                <w:rFonts w:eastAsia="Arial"/>
                <w:b/>
                <w:color w:val="000000"/>
                <w:u w:val="single"/>
                <w:lang w:val="es-MX"/>
              </w:rPr>
              <w:t>Independencia</w:t>
            </w:r>
            <w:r w:rsidR="00A41593" w:rsidRPr="00F01996">
              <w:rPr>
                <w:rFonts w:eastAsia="Arial"/>
                <w:b/>
                <w:color w:val="000000"/>
                <w:lang w:val="es-MX"/>
              </w:rPr>
              <w:t xml:space="preserve">.  </w:t>
            </w:r>
            <w:r w:rsidR="00A41593" w:rsidRPr="00F01996">
              <w:rPr>
                <w:lang w:val="es-MX"/>
              </w:rPr>
              <w:t xml:space="preserve">En caso de que se determine que una disposición y/u obligación de este Contrato es nula, inválida o inexigible, dicha disposición y/u obligación se considerará como no incluida en este Contrato, sin afectar ni modificar la validez de las disposiciones y/u obligaciones </w:t>
            </w:r>
            <w:r w:rsidR="00A41593" w:rsidRPr="00F01996">
              <w:rPr>
                <w:lang w:val="es-MX"/>
              </w:rPr>
              <w:lastRenderedPageBreak/>
              <w:t>restantes, las cuales permanecerán en vigor y se interpretarán de manera que tengan el significado más cercano a la intención original de las Partes.</w:t>
            </w:r>
          </w:p>
          <w:p w14:paraId="6CFDEC96" w14:textId="27419F5C" w:rsidR="00760322" w:rsidRPr="00F01996" w:rsidRDefault="00760322" w:rsidP="006022A2">
            <w:pPr>
              <w:rPr>
                <w:rFonts w:eastAsia="Arial"/>
                <w:b/>
                <w:color w:val="000000"/>
                <w:lang w:val="es-MX"/>
              </w:rPr>
            </w:pPr>
          </w:p>
        </w:tc>
      </w:tr>
      <w:tr w:rsidR="0060045E" w14:paraId="7EAB68B0" w14:textId="77777777" w:rsidTr="00745AEE">
        <w:trPr>
          <w:jc w:val="center"/>
        </w:trPr>
        <w:tc>
          <w:tcPr>
            <w:tcW w:w="5143" w:type="dxa"/>
          </w:tcPr>
          <w:p w14:paraId="5CBF5FA5" w14:textId="760DF86D" w:rsidR="00A41593" w:rsidRPr="00F01996" w:rsidRDefault="00EA634F" w:rsidP="00A41593">
            <w:pPr>
              <w:jc w:val="both"/>
              <w:rPr>
                <w:lang w:val="en-US"/>
              </w:rPr>
            </w:pPr>
            <w:r>
              <w:rPr>
                <w:b/>
                <w:bCs/>
                <w:lang w:val="en-US"/>
              </w:rPr>
              <w:lastRenderedPageBreak/>
              <w:t>Eleventh</w:t>
            </w:r>
            <w:r w:rsidR="00161669" w:rsidRPr="00F01996">
              <w:rPr>
                <w:b/>
                <w:bCs/>
                <w:lang w:val="en-US"/>
              </w:rPr>
              <w:t xml:space="preserve">. </w:t>
            </w:r>
            <w:r w:rsidR="00161669" w:rsidRPr="00F01996">
              <w:rPr>
                <w:b/>
                <w:bCs/>
                <w:u w:val="single"/>
                <w:lang w:val="en-US"/>
              </w:rPr>
              <w:t>Amendments</w:t>
            </w:r>
            <w:r w:rsidR="00161669" w:rsidRPr="00F01996">
              <w:rPr>
                <w:b/>
                <w:bCs/>
                <w:lang w:val="en-US"/>
              </w:rPr>
              <w:t>.</w:t>
            </w:r>
            <w:r w:rsidR="00161669" w:rsidRPr="00F01996">
              <w:rPr>
                <w:lang w:val="en-US"/>
              </w:rPr>
              <w:t xml:space="preserve">  </w:t>
            </w:r>
            <w:r w:rsidR="00A41593" w:rsidRPr="00F01996">
              <w:rPr>
                <w:lang w:val="en-US"/>
              </w:rPr>
              <w:t xml:space="preserve">No amendment to this Agreement </w:t>
            </w:r>
            <w:r w:rsidR="00161669" w:rsidRPr="00F01996">
              <w:rPr>
                <w:lang w:val="en-US"/>
              </w:rPr>
              <w:t>sha</w:t>
            </w:r>
            <w:r w:rsidR="00A41593" w:rsidRPr="00F01996">
              <w:rPr>
                <w:lang w:val="en-US"/>
              </w:rPr>
              <w:t>ll be effective unless made in writing and signed by both Parties.</w:t>
            </w:r>
          </w:p>
          <w:p w14:paraId="56A4E04F" w14:textId="77777777" w:rsidR="00760322" w:rsidRPr="00F01996" w:rsidRDefault="00760322" w:rsidP="00CD32A1">
            <w:pPr>
              <w:jc w:val="center"/>
              <w:rPr>
                <w:rFonts w:eastAsia="Arial"/>
                <w:b/>
                <w:color w:val="000000"/>
                <w:lang w:val="en-US"/>
              </w:rPr>
            </w:pPr>
          </w:p>
        </w:tc>
        <w:tc>
          <w:tcPr>
            <w:tcW w:w="5143" w:type="dxa"/>
          </w:tcPr>
          <w:p w14:paraId="066434E3" w14:textId="11006988" w:rsidR="00A41593" w:rsidRPr="00F01996" w:rsidRDefault="006022A2" w:rsidP="00A41593">
            <w:pPr>
              <w:jc w:val="both"/>
              <w:rPr>
                <w:lang w:val="es-MX"/>
              </w:rPr>
            </w:pPr>
            <w:r w:rsidRPr="00F01996">
              <w:rPr>
                <w:rFonts w:eastAsia="Arial"/>
                <w:b/>
                <w:color w:val="000000"/>
                <w:lang w:val="es-MX"/>
              </w:rPr>
              <w:t xml:space="preserve">Décima </w:t>
            </w:r>
            <w:r w:rsidR="00EA634F">
              <w:rPr>
                <w:rFonts w:eastAsia="Arial"/>
                <w:b/>
                <w:color w:val="000000"/>
                <w:lang w:val="es-MX"/>
              </w:rPr>
              <w:t>Primera</w:t>
            </w:r>
            <w:r w:rsidRPr="00F01996">
              <w:rPr>
                <w:rFonts w:eastAsia="Arial"/>
                <w:b/>
                <w:color w:val="000000"/>
                <w:lang w:val="es-MX"/>
              </w:rPr>
              <w:t>.</w:t>
            </w:r>
            <w:r w:rsidR="00A41593" w:rsidRPr="00F01996">
              <w:rPr>
                <w:rFonts w:eastAsia="Arial"/>
                <w:b/>
                <w:color w:val="000000"/>
                <w:lang w:val="es-MX"/>
              </w:rPr>
              <w:t xml:space="preserve"> </w:t>
            </w:r>
            <w:r w:rsidR="00A41593" w:rsidRPr="00F01996">
              <w:rPr>
                <w:rFonts w:eastAsia="Arial"/>
                <w:b/>
                <w:color w:val="000000"/>
                <w:u w:val="single"/>
                <w:lang w:val="es-MX"/>
              </w:rPr>
              <w:t>Modificaciones</w:t>
            </w:r>
            <w:r w:rsidR="00A41593" w:rsidRPr="00F01996">
              <w:rPr>
                <w:rFonts w:eastAsia="Arial"/>
                <w:b/>
                <w:color w:val="000000"/>
                <w:lang w:val="es-MX"/>
              </w:rPr>
              <w:t xml:space="preserve">. </w:t>
            </w:r>
            <w:r w:rsidR="00A41593" w:rsidRPr="00F01996">
              <w:rPr>
                <w:lang w:val="es-MX"/>
              </w:rPr>
              <w:t>Ninguna modificación al presente Contrato será válida a menos que se haga por escrito y sea firmada por ambas Partes.</w:t>
            </w:r>
          </w:p>
          <w:p w14:paraId="0E3E14AA" w14:textId="4D4DAF46" w:rsidR="00760322" w:rsidRPr="00F01996" w:rsidRDefault="00760322" w:rsidP="006022A2">
            <w:pPr>
              <w:rPr>
                <w:rFonts w:eastAsia="Arial"/>
                <w:b/>
                <w:color w:val="000000"/>
                <w:lang w:val="es-MX"/>
              </w:rPr>
            </w:pPr>
          </w:p>
        </w:tc>
      </w:tr>
      <w:tr w:rsidR="0060045E" w14:paraId="6C759AA7" w14:textId="77777777" w:rsidTr="00745AEE">
        <w:trPr>
          <w:jc w:val="center"/>
        </w:trPr>
        <w:tc>
          <w:tcPr>
            <w:tcW w:w="5143" w:type="dxa"/>
          </w:tcPr>
          <w:p w14:paraId="61AF02AD" w14:textId="57DD4A84" w:rsidR="00161669" w:rsidRPr="00F12452" w:rsidRDefault="00EA634F" w:rsidP="00161669">
            <w:pPr>
              <w:jc w:val="both"/>
              <w:rPr>
                <w:lang w:val="en-US"/>
              </w:rPr>
            </w:pPr>
            <w:r>
              <w:rPr>
                <w:b/>
                <w:bCs/>
                <w:lang w:val="en-US"/>
              </w:rPr>
              <w:t>Twelfth</w:t>
            </w:r>
            <w:r w:rsidR="00161669" w:rsidRPr="00F12452">
              <w:rPr>
                <w:b/>
                <w:bCs/>
                <w:lang w:val="en-US"/>
              </w:rPr>
              <w:t xml:space="preserve">.  </w:t>
            </w:r>
            <w:r w:rsidR="00161669" w:rsidRPr="00F12452">
              <w:rPr>
                <w:b/>
                <w:bCs/>
                <w:u w:val="single"/>
                <w:lang w:val="en-US"/>
              </w:rPr>
              <w:t>Notices</w:t>
            </w:r>
            <w:r w:rsidR="00161669" w:rsidRPr="00F12452">
              <w:rPr>
                <w:b/>
                <w:bCs/>
                <w:lang w:val="en-US"/>
              </w:rPr>
              <w:t>.</w:t>
            </w:r>
            <w:r w:rsidR="00161669" w:rsidRPr="00F12452">
              <w:rPr>
                <w:lang w:val="en-US"/>
              </w:rPr>
              <w:t xml:space="preserve">  </w:t>
            </w:r>
            <w:proofErr w:type="gramStart"/>
            <w:r w:rsidR="001840CE" w:rsidRPr="00F12452">
              <w:rPr>
                <w:lang w:val="en-US"/>
              </w:rPr>
              <w:t>Any and all</w:t>
            </w:r>
            <w:proofErr w:type="gramEnd"/>
            <w:r w:rsidR="001840CE" w:rsidRPr="00F12452">
              <w:rPr>
                <w:lang w:val="en-US"/>
              </w:rPr>
              <w:t xml:space="preserve"> notices</w:t>
            </w:r>
            <w:r w:rsidR="00161669" w:rsidRPr="00F12452">
              <w:rPr>
                <w:lang w:val="en-US"/>
              </w:rPr>
              <w:t xml:space="preserve"> and communications</w:t>
            </w:r>
            <w:r w:rsidR="001840CE" w:rsidRPr="00F12452">
              <w:rPr>
                <w:lang w:val="en-US"/>
              </w:rPr>
              <w:t xml:space="preserve"> hereunder shall be in writing, addressed </w:t>
            </w:r>
            <w:r w:rsidR="00161669" w:rsidRPr="00F12452">
              <w:rPr>
                <w:lang w:val="en-US"/>
              </w:rPr>
              <w:t xml:space="preserve">to </w:t>
            </w:r>
            <w:r w:rsidR="001840CE" w:rsidRPr="00F12452">
              <w:rPr>
                <w:lang w:val="en-US"/>
              </w:rPr>
              <w:t xml:space="preserve">and delivered </w:t>
            </w:r>
            <w:r w:rsidR="00161669" w:rsidRPr="00F12452">
              <w:rPr>
                <w:lang w:val="en-US"/>
              </w:rPr>
              <w:t>at</w:t>
            </w:r>
            <w:r w:rsidR="001840CE" w:rsidRPr="00F12452">
              <w:rPr>
                <w:lang w:val="en-US"/>
              </w:rPr>
              <w:t xml:space="preserve"> the respective Party’s address appearing </w:t>
            </w:r>
            <w:r w:rsidR="00161669" w:rsidRPr="00F12452">
              <w:rPr>
                <w:lang w:val="en-US"/>
              </w:rPr>
              <w:t>below</w:t>
            </w:r>
            <w:r w:rsidR="001840CE" w:rsidRPr="00F12452">
              <w:rPr>
                <w:lang w:val="en-US"/>
              </w:rPr>
              <w:t>, either personally or by courier service (return receipt requested</w:t>
            </w:r>
            <w:r w:rsidR="00161669" w:rsidRPr="00F12452">
              <w:rPr>
                <w:lang w:val="en-US"/>
              </w:rPr>
              <w:t xml:space="preserve"> in both cases</w:t>
            </w:r>
            <w:r w:rsidR="001840CE" w:rsidRPr="00F12452">
              <w:rPr>
                <w:lang w:val="en-US"/>
              </w:rPr>
              <w:t>) and shall be deemed delivered upon its delivery</w:t>
            </w:r>
            <w:r w:rsidR="000C361C" w:rsidRPr="00F12452">
              <w:rPr>
                <w:lang w:val="en-US"/>
              </w:rPr>
              <w:t>,</w:t>
            </w:r>
            <w:r w:rsidR="001840CE" w:rsidRPr="00F12452">
              <w:rPr>
                <w:lang w:val="en-US"/>
              </w:rPr>
              <w:t xml:space="preserve"> as shown in the</w:t>
            </w:r>
            <w:r w:rsidR="00161669" w:rsidRPr="00F12452">
              <w:rPr>
                <w:lang w:val="en-US"/>
              </w:rPr>
              <w:t xml:space="preserve"> </w:t>
            </w:r>
            <w:r w:rsidR="00F01996" w:rsidRPr="00F12452">
              <w:rPr>
                <w:lang w:val="en-US"/>
              </w:rPr>
              <w:t>respective</w:t>
            </w:r>
            <w:r w:rsidR="001840CE" w:rsidRPr="00F12452">
              <w:rPr>
                <w:lang w:val="en-US"/>
              </w:rPr>
              <w:t xml:space="preserve"> receipt</w:t>
            </w:r>
            <w:r w:rsidR="00161669" w:rsidRPr="00F12452">
              <w:rPr>
                <w:lang w:val="en-US"/>
              </w:rPr>
              <w:t>:</w:t>
            </w:r>
          </w:p>
          <w:p w14:paraId="2323FC54" w14:textId="77777777" w:rsidR="00161669" w:rsidRPr="00F12452" w:rsidRDefault="00161669" w:rsidP="00161669">
            <w:pPr>
              <w:jc w:val="both"/>
              <w:rPr>
                <w:lang w:val="en-US"/>
              </w:rPr>
            </w:pPr>
          </w:p>
          <w:p w14:paraId="43037E8B" w14:textId="77777777" w:rsidR="008B10A2" w:rsidRPr="00F12452" w:rsidRDefault="008B10A2" w:rsidP="00161669">
            <w:pPr>
              <w:jc w:val="both"/>
              <w:rPr>
                <w:rFonts w:eastAsia="Arial"/>
                <w:bCs/>
                <w:color w:val="000000"/>
                <w:lang w:val="en-US"/>
              </w:rPr>
            </w:pPr>
          </w:p>
          <w:p w14:paraId="67B6614C" w14:textId="16A13F3B" w:rsidR="00760322" w:rsidRPr="00F12452" w:rsidRDefault="00161669" w:rsidP="00161669">
            <w:pPr>
              <w:jc w:val="both"/>
              <w:rPr>
                <w:rFonts w:eastAsia="Arial"/>
                <w:bCs/>
                <w:color w:val="000000"/>
                <w:lang w:val="en-US"/>
              </w:rPr>
            </w:pPr>
            <w:r w:rsidRPr="00F12452">
              <w:rPr>
                <w:rFonts w:eastAsia="Arial"/>
                <w:bCs/>
                <w:color w:val="000000"/>
                <w:lang w:val="en-US"/>
              </w:rPr>
              <w:t>The Seller:</w:t>
            </w:r>
          </w:p>
          <w:p w14:paraId="037AE965" w14:textId="77777777" w:rsidR="00161669" w:rsidRPr="00F12452" w:rsidRDefault="00161669" w:rsidP="00161669">
            <w:pPr>
              <w:jc w:val="both"/>
              <w:rPr>
                <w:rFonts w:eastAsia="Arial"/>
                <w:bCs/>
                <w:color w:val="000000"/>
                <w:lang w:val="en-US"/>
              </w:rPr>
            </w:pPr>
          </w:p>
          <w:p w14:paraId="7DD1C64A" w14:textId="77777777" w:rsidR="008B10A2" w:rsidRPr="00F12452" w:rsidRDefault="008B10A2" w:rsidP="00161669">
            <w:pPr>
              <w:jc w:val="both"/>
              <w:rPr>
                <w:rFonts w:eastAsia="Arial"/>
                <w:color w:val="000000"/>
                <w:lang w:val="en-US"/>
              </w:rPr>
            </w:pPr>
            <w:r w:rsidRPr="00F12452">
              <w:rPr>
                <w:rFonts w:eastAsia="Arial"/>
                <w:color w:val="000000"/>
                <w:lang w:val="en-US"/>
              </w:rPr>
              <w:t xml:space="preserve">27 Almeria Avenue, </w:t>
            </w:r>
          </w:p>
          <w:p w14:paraId="5F5F9BC1" w14:textId="1A566EE9" w:rsidR="008B10A2" w:rsidRPr="00F12452" w:rsidRDefault="008B10A2" w:rsidP="00161669">
            <w:pPr>
              <w:jc w:val="both"/>
              <w:rPr>
                <w:rFonts w:eastAsia="Arial"/>
                <w:bCs/>
                <w:color w:val="000000"/>
                <w:lang w:val="en-US"/>
              </w:rPr>
            </w:pPr>
            <w:r w:rsidRPr="00F12452">
              <w:rPr>
                <w:rFonts w:eastAsia="Arial"/>
                <w:color w:val="000000"/>
                <w:lang w:val="en-US"/>
              </w:rPr>
              <w:t>Coral Gables, FL 33134, USA</w:t>
            </w:r>
          </w:p>
          <w:p w14:paraId="095BE518" w14:textId="77777777" w:rsidR="008B10A2" w:rsidRPr="00F12452" w:rsidRDefault="008B10A2" w:rsidP="00161669">
            <w:pPr>
              <w:jc w:val="both"/>
              <w:rPr>
                <w:rFonts w:eastAsia="Arial"/>
                <w:bCs/>
                <w:color w:val="000000"/>
                <w:lang w:val="en-US"/>
              </w:rPr>
            </w:pPr>
          </w:p>
          <w:p w14:paraId="145BE9ED" w14:textId="4C9FC844" w:rsidR="00161669" w:rsidRPr="00F12452" w:rsidRDefault="00161669" w:rsidP="00161669">
            <w:pPr>
              <w:jc w:val="both"/>
              <w:rPr>
                <w:rFonts w:eastAsia="Arial"/>
                <w:bCs/>
                <w:color w:val="000000"/>
                <w:lang w:val="en-US"/>
              </w:rPr>
            </w:pPr>
            <w:r w:rsidRPr="00F12452">
              <w:rPr>
                <w:rFonts w:eastAsia="Arial"/>
                <w:bCs/>
                <w:color w:val="000000"/>
                <w:lang w:val="en-US"/>
              </w:rPr>
              <w:t>The Buyer:</w:t>
            </w:r>
          </w:p>
          <w:p w14:paraId="10DC2B37" w14:textId="672A8AEF" w:rsidR="00F12452" w:rsidRPr="00D46AC1" w:rsidRDefault="008F4040" w:rsidP="00161669">
            <w:pPr>
              <w:jc w:val="both"/>
              <w:rPr>
                <w:rFonts w:eastAsia="Arial"/>
                <w:bCs/>
                <w:color w:val="000000"/>
                <w:lang w:val="es-ES"/>
              </w:rPr>
            </w:pPr>
            <w:r w:rsidRPr="00804CC1">
              <w:rPr>
                <w:bCs/>
                <w:highlight w:val="yellow"/>
                <w:lang w:val="en-US"/>
              </w:rPr>
              <w:t>XXX</w:t>
            </w:r>
            <w:r w:rsidRPr="00D46AC1">
              <w:rPr>
                <w:rFonts w:eastAsia="Arial"/>
                <w:bCs/>
                <w:color w:val="000000"/>
                <w:lang w:val="es-ES"/>
              </w:rPr>
              <w:t xml:space="preserve"> </w:t>
            </w:r>
          </w:p>
        </w:tc>
        <w:tc>
          <w:tcPr>
            <w:tcW w:w="5143" w:type="dxa"/>
          </w:tcPr>
          <w:p w14:paraId="29F13DEA" w14:textId="5F808810" w:rsidR="006022A2" w:rsidRPr="00F12452" w:rsidRDefault="006022A2" w:rsidP="00EA230B">
            <w:pPr>
              <w:jc w:val="both"/>
              <w:rPr>
                <w:lang w:val="es-MX"/>
              </w:rPr>
            </w:pPr>
            <w:r w:rsidRPr="00F12452">
              <w:rPr>
                <w:rFonts w:eastAsia="Arial"/>
                <w:b/>
                <w:color w:val="000000"/>
                <w:lang w:val="es-MX"/>
              </w:rPr>
              <w:t xml:space="preserve">Décima </w:t>
            </w:r>
            <w:r w:rsidR="00EA634F">
              <w:rPr>
                <w:rFonts w:eastAsia="Arial"/>
                <w:b/>
                <w:color w:val="000000"/>
                <w:lang w:val="es-MX"/>
              </w:rPr>
              <w:t>Segunda</w:t>
            </w:r>
            <w:r w:rsidRPr="00F12452">
              <w:rPr>
                <w:rFonts w:eastAsia="Arial"/>
                <w:b/>
                <w:color w:val="000000"/>
                <w:lang w:val="es-MX"/>
              </w:rPr>
              <w:t>.</w:t>
            </w:r>
            <w:r w:rsidR="00A41593" w:rsidRPr="00F12452">
              <w:rPr>
                <w:rFonts w:eastAsia="Arial"/>
                <w:b/>
                <w:color w:val="000000"/>
                <w:lang w:val="es-MX"/>
              </w:rPr>
              <w:t xml:space="preserve"> </w:t>
            </w:r>
            <w:r w:rsidR="00A41593" w:rsidRPr="00F12452">
              <w:rPr>
                <w:rFonts w:eastAsia="Arial"/>
                <w:b/>
                <w:color w:val="000000"/>
                <w:u w:val="single"/>
                <w:lang w:val="es-MX"/>
              </w:rPr>
              <w:t>Notificaciones</w:t>
            </w:r>
            <w:r w:rsidR="00A41593" w:rsidRPr="00F12452">
              <w:rPr>
                <w:rFonts w:eastAsia="Arial"/>
                <w:b/>
                <w:color w:val="000000"/>
                <w:lang w:val="es-MX"/>
              </w:rPr>
              <w:t xml:space="preserve">.  </w:t>
            </w:r>
            <w:r w:rsidR="00EA230B" w:rsidRPr="00F12452">
              <w:rPr>
                <w:lang w:val="es-MX"/>
              </w:rPr>
              <w:t>Cualesquier avisos y notificaciones de conformidad con el presente serán por escrito y se dirigirán a y entregarán en la dirección de la Parte respectiva que aparece a continuación, ya sea de forma personal o mediante un servicio de mensajería (con acuse de recibo</w:t>
            </w:r>
            <w:r w:rsidR="001840CE" w:rsidRPr="00F12452">
              <w:rPr>
                <w:lang w:val="es-MX"/>
              </w:rPr>
              <w:t xml:space="preserve"> en ambos casos</w:t>
            </w:r>
            <w:r w:rsidR="00EA230B" w:rsidRPr="00F12452">
              <w:rPr>
                <w:lang w:val="es-MX"/>
              </w:rPr>
              <w:t>), y se considerarán como entregadas al momento de su entrega, como se indique en su respectivo recibo:</w:t>
            </w:r>
          </w:p>
          <w:p w14:paraId="731D2716" w14:textId="4BD6935A" w:rsidR="001840CE" w:rsidRPr="00F12452" w:rsidRDefault="001840CE" w:rsidP="00EA230B">
            <w:pPr>
              <w:jc w:val="both"/>
              <w:rPr>
                <w:lang w:val="es-MX"/>
              </w:rPr>
            </w:pPr>
            <w:r w:rsidRPr="00F12452">
              <w:rPr>
                <w:lang w:val="es-MX"/>
              </w:rPr>
              <w:t>La Vendedora:</w:t>
            </w:r>
          </w:p>
          <w:p w14:paraId="7F37C548" w14:textId="77777777" w:rsidR="001840CE" w:rsidRPr="00F12452" w:rsidRDefault="001840CE" w:rsidP="00EA230B">
            <w:pPr>
              <w:jc w:val="both"/>
              <w:rPr>
                <w:lang w:val="es-MX"/>
              </w:rPr>
            </w:pPr>
          </w:p>
          <w:p w14:paraId="44F43292" w14:textId="77777777" w:rsidR="008B10A2" w:rsidRPr="00F12452" w:rsidRDefault="008B10A2" w:rsidP="008B10A2">
            <w:pPr>
              <w:jc w:val="both"/>
              <w:rPr>
                <w:rFonts w:eastAsia="Arial"/>
                <w:color w:val="000000"/>
                <w:lang w:val="es-ES"/>
              </w:rPr>
            </w:pPr>
            <w:r w:rsidRPr="00F12452">
              <w:rPr>
                <w:rFonts w:eastAsia="Arial"/>
                <w:color w:val="000000"/>
                <w:lang w:val="es-ES"/>
              </w:rPr>
              <w:t xml:space="preserve">27 </w:t>
            </w:r>
            <w:proofErr w:type="spellStart"/>
            <w:r w:rsidRPr="00F12452">
              <w:rPr>
                <w:rFonts w:eastAsia="Arial"/>
                <w:color w:val="000000"/>
                <w:lang w:val="es-ES"/>
              </w:rPr>
              <w:t>Almeria</w:t>
            </w:r>
            <w:proofErr w:type="spellEnd"/>
            <w:r w:rsidRPr="00F12452">
              <w:rPr>
                <w:rFonts w:eastAsia="Arial"/>
                <w:color w:val="000000"/>
                <w:lang w:val="es-ES"/>
              </w:rPr>
              <w:t xml:space="preserve"> Avenue, </w:t>
            </w:r>
          </w:p>
          <w:p w14:paraId="56EDA05C" w14:textId="1DFFC9A8" w:rsidR="001840CE" w:rsidRPr="00F12452" w:rsidRDefault="008B10A2" w:rsidP="00EA230B">
            <w:pPr>
              <w:jc w:val="both"/>
              <w:rPr>
                <w:lang w:val="es-MX"/>
              </w:rPr>
            </w:pPr>
            <w:r w:rsidRPr="00F12452">
              <w:rPr>
                <w:rFonts w:eastAsia="Arial"/>
                <w:color w:val="000000"/>
                <w:lang w:val="es-ES"/>
              </w:rPr>
              <w:t>Coral Gables, FL 33134, USA</w:t>
            </w:r>
          </w:p>
          <w:p w14:paraId="7AC31364" w14:textId="77777777" w:rsidR="008B10A2" w:rsidRPr="00F12452" w:rsidRDefault="008B10A2" w:rsidP="009369A1">
            <w:pPr>
              <w:jc w:val="both"/>
              <w:rPr>
                <w:lang w:val="es-MX"/>
              </w:rPr>
            </w:pPr>
          </w:p>
          <w:p w14:paraId="20537822" w14:textId="7AB8693F" w:rsidR="009369A1" w:rsidRPr="00F12452" w:rsidRDefault="001840CE" w:rsidP="009369A1">
            <w:pPr>
              <w:jc w:val="both"/>
              <w:rPr>
                <w:b/>
                <w:color w:val="000000"/>
                <w:lang w:val="es-MX"/>
              </w:rPr>
            </w:pPr>
            <w:r w:rsidRPr="00F12452">
              <w:rPr>
                <w:lang w:val="es-MX"/>
              </w:rPr>
              <w:t>La Compradora:</w:t>
            </w:r>
          </w:p>
          <w:p w14:paraId="0D66F51C" w14:textId="77777777" w:rsidR="00702D78" w:rsidRDefault="008F4040" w:rsidP="009369A1">
            <w:pPr>
              <w:jc w:val="both"/>
              <w:rPr>
                <w:bCs/>
                <w:lang w:val="es-ES"/>
              </w:rPr>
            </w:pPr>
            <w:r w:rsidRPr="00804CC1">
              <w:rPr>
                <w:bCs/>
                <w:highlight w:val="yellow"/>
                <w:lang w:val="en-US"/>
              </w:rPr>
              <w:t>XXX</w:t>
            </w:r>
          </w:p>
          <w:p w14:paraId="69729972" w14:textId="608E92E8" w:rsidR="008F4040" w:rsidRPr="00D46AC1" w:rsidRDefault="008F4040" w:rsidP="009369A1">
            <w:pPr>
              <w:jc w:val="both"/>
              <w:rPr>
                <w:rFonts w:eastAsia="Arial"/>
                <w:b/>
                <w:color w:val="000000"/>
                <w:lang w:val="es-ES"/>
              </w:rPr>
            </w:pPr>
          </w:p>
        </w:tc>
      </w:tr>
      <w:tr w:rsidR="0060045E" w14:paraId="2B832572" w14:textId="77777777" w:rsidTr="00745AEE">
        <w:trPr>
          <w:jc w:val="center"/>
        </w:trPr>
        <w:tc>
          <w:tcPr>
            <w:tcW w:w="5143" w:type="dxa"/>
          </w:tcPr>
          <w:p w14:paraId="12802C82" w14:textId="60F0AD0B" w:rsidR="001840CE" w:rsidRPr="00F01996" w:rsidRDefault="00EA634F" w:rsidP="001840CE">
            <w:pPr>
              <w:jc w:val="both"/>
              <w:rPr>
                <w:bCs/>
                <w:iCs/>
                <w:lang w:val="en-US"/>
              </w:rPr>
            </w:pPr>
            <w:bookmarkStart w:id="0" w:name="_DV_C42"/>
            <w:r>
              <w:rPr>
                <w:b/>
                <w:bCs/>
                <w:lang w:val="en-US"/>
              </w:rPr>
              <w:t>Thirteenth</w:t>
            </w:r>
            <w:r w:rsidR="00161669" w:rsidRPr="00F01996">
              <w:rPr>
                <w:b/>
                <w:bCs/>
                <w:lang w:val="en-US"/>
              </w:rPr>
              <w:t xml:space="preserve">.  </w:t>
            </w:r>
            <w:r w:rsidR="00161669" w:rsidRPr="00F01996">
              <w:rPr>
                <w:b/>
                <w:bCs/>
                <w:u w:val="single"/>
                <w:lang w:val="en-US"/>
              </w:rPr>
              <w:t>Language</w:t>
            </w:r>
            <w:r w:rsidR="00161669" w:rsidRPr="00F01996">
              <w:rPr>
                <w:b/>
                <w:bCs/>
                <w:lang w:val="en-US"/>
              </w:rPr>
              <w:t xml:space="preserve">.  </w:t>
            </w:r>
            <w:r w:rsidR="002D4042" w:rsidRPr="00F01996">
              <w:rPr>
                <w:lang w:val="en-US"/>
              </w:rPr>
              <w:t>This Agreement is executed in the English and Spanish languages.  I</w:t>
            </w:r>
            <w:r w:rsidR="001840CE" w:rsidRPr="00F01996">
              <w:rPr>
                <w:lang w:val="en-US"/>
              </w:rPr>
              <w:t xml:space="preserve">n the event of any conflict between </w:t>
            </w:r>
            <w:r w:rsidR="002D4042" w:rsidRPr="00F01996">
              <w:rPr>
                <w:lang w:val="en-US"/>
              </w:rPr>
              <w:t xml:space="preserve">such </w:t>
            </w:r>
            <w:r w:rsidR="001840CE" w:rsidRPr="00F01996">
              <w:rPr>
                <w:lang w:val="en-US"/>
              </w:rPr>
              <w:t xml:space="preserve">versions, the </w:t>
            </w:r>
            <w:r w:rsidR="002D4042" w:rsidRPr="00F01996">
              <w:rPr>
                <w:lang w:val="en-US"/>
              </w:rPr>
              <w:t>Spanis</w:t>
            </w:r>
            <w:r w:rsidR="001840CE" w:rsidRPr="00F01996">
              <w:rPr>
                <w:lang w:val="en-US"/>
              </w:rPr>
              <w:t>h version shall prevail</w:t>
            </w:r>
            <w:r w:rsidR="001840CE" w:rsidRPr="00F01996">
              <w:rPr>
                <w:bCs/>
                <w:iCs/>
                <w:lang w:val="en-US"/>
              </w:rPr>
              <w:t>.</w:t>
            </w:r>
            <w:bookmarkEnd w:id="0"/>
          </w:p>
          <w:p w14:paraId="76BAFC9D" w14:textId="77777777" w:rsidR="00760322" w:rsidRPr="00F01996" w:rsidRDefault="00760322" w:rsidP="00CD32A1">
            <w:pPr>
              <w:jc w:val="center"/>
              <w:rPr>
                <w:rFonts w:eastAsia="Arial"/>
                <w:b/>
                <w:color w:val="000000"/>
                <w:lang w:val="en-US"/>
              </w:rPr>
            </w:pPr>
          </w:p>
        </w:tc>
        <w:tc>
          <w:tcPr>
            <w:tcW w:w="5143" w:type="dxa"/>
          </w:tcPr>
          <w:p w14:paraId="399DB0A3" w14:textId="0C2B7A08" w:rsidR="00760322" w:rsidRPr="00F01996" w:rsidRDefault="006022A2" w:rsidP="001840CE">
            <w:pPr>
              <w:jc w:val="both"/>
              <w:rPr>
                <w:bCs/>
                <w:iCs/>
                <w:lang w:val="es-MX"/>
              </w:rPr>
            </w:pPr>
            <w:r w:rsidRPr="00F01996">
              <w:rPr>
                <w:rFonts w:eastAsia="Arial"/>
                <w:b/>
                <w:color w:val="000000"/>
                <w:lang w:val="es-MX"/>
              </w:rPr>
              <w:t xml:space="preserve">Décima </w:t>
            </w:r>
            <w:r w:rsidR="00EA634F">
              <w:rPr>
                <w:rFonts w:eastAsia="Arial"/>
                <w:b/>
                <w:color w:val="000000"/>
                <w:lang w:val="es-MX"/>
              </w:rPr>
              <w:t>Tercera</w:t>
            </w:r>
            <w:r w:rsidRPr="00F01996">
              <w:rPr>
                <w:rFonts w:eastAsia="Arial"/>
                <w:b/>
                <w:color w:val="000000"/>
                <w:lang w:val="es-MX"/>
              </w:rPr>
              <w:t>.</w:t>
            </w:r>
            <w:r w:rsidR="001840CE" w:rsidRPr="00F01996">
              <w:rPr>
                <w:rFonts w:eastAsia="Arial"/>
                <w:b/>
                <w:color w:val="000000"/>
                <w:lang w:val="es-MX"/>
              </w:rPr>
              <w:t xml:space="preserve"> </w:t>
            </w:r>
            <w:r w:rsidR="001840CE" w:rsidRPr="00F01996">
              <w:rPr>
                <w:b/>
                <w:bCs/>
                <w:u w:val="single"/>
                <w:lang w:val="es-MX"/>
              </w:rPr>
              <w:t>Idioma</w:t>
            </w:r>
            <w:r w:rsidR="001840CE" w:rsidRPr="00F01996">
              <w:rPr>
                <w:bCs/>
                <w:iCs/>
                <w:lang w:val="es-MX"/>
              </w:rPr>
              <w:t xml:space="preserve">.  El presente Contrato se firma en idiomas Inglés y Español.  En caso de cualquier conflicto entre dichas versiones, </w:t>
            </w:r>
            <w:r w:rsidR="001840CE" w:rsidRPr="00F01996">
              <w:rPr>
                <w:lang w:val="es-MX"/>
              </w:rPr>
              <w:t>la versión en Español prevalecerá</w:t>
            </w:r>
            <w:r w:rsidR="001840CE" w:rsidRPr="00F01996">
              <w:rPr>
                <w:bCs/>
                <w:iCs/>
                <w:lang w:val="es-MX"/>
              </w:rPr>
              <w:t>.</w:t>
            </w:r>
          </w:p>
          <w:p w14:paraId="7E7A0E4A" w14:textId="096669E2" w:rsidR="001840CE" w:rsidRPr="00F01996" w:rsidRDefault="001840CE" w:rsidP="001840CE">
            <w:pPr>
              <w:jc w:val="both"/>
              <w:rPr>
                <w:rFonts w:eastAsia="Arial"/>
                <w:b/>
                <w:color w:val="000000"/>
                <w:lang w:val="es-MX"/>
              </w:rPr>
            </w:pPr>
          </w:p>
        </w:tc>
      </w:tr>
      <w:tr w:rsidR="0060045E" w14:paraId="79F6C23C" w14:textId="77777777" w:rsidTr="00745AEE">
        <w:trPr>
          <w:jc w:val="center"/>
        </w:trPr>
        <w:tc>
          <w:tcPr>
            <w:tcW w:w="5143" w:type="dxa"/>
          </w:tcPr>
          <w:p w14:paraId="614043EE" w14:textId="7AF5421F" w:rsidR="00760322" w:rsidRPr="00F01996" w:rsidRDefault="00EA634F" w:rsidP="002D4042">
            <w:pPr>
              <w:jc w:val="both"/>
              <w:rPr>
                <w:rFonts w:eastAsia="Arial"/>
                <w:b/>
                <w:color w:val="000000"/>
                <w:lang w:val="en-US"/>
              </w:rPr>
            </w:pPr>
            <w:r>
              <w:rPr>
                <w:b/>
                <w:bCs/>
                <w:lang w:val="en-US"/>
              </w:rPr>
              <w:t>Fourteenth</w:t>
            </w:r>
            <w:r w:rsidR="002D4042" w:rsidRPr="00F01996">
              <w:rPr>
                <w:b/>
                <w:bCs/>
                <w:lang w:val="en-US"/>
              </w:rPr>
              <w:t xml:space="preserve">.  </w:t>
            </w:r>
            <w:r w:rsidR="002D4042" w:rsidRPr="00F01996">
              <w:rPr>
                <w:b/>
                <w:bCs/>
                <w:u w:val="single"/>
                <w:lang w:val="en-US"/>
              </w:rPr>
              <w:t>No Waiver</w:t>
            </w:r>
            <w:r w:rsidR="002D4042" w:rsidRPr="00F01996">
              <w:rPr>
                <w:b/>
                <w:bCs/>
                <w:lang w:val="en-US"/>
              </w:rPr>
              <w:t>.</w:t>
            </w:r>
            <w:r w:rsidR="002D4042" w:rsidRPr="00F01996">
              <w:rPr>
                <w:lang w:val="en-US"/>
              </w:rPr>
              <w:t xml:space="preserve">  </w:t>
            </w:r>
            <w:r w:rsidR="000C2DEB" w:rsidRPr="00F01996">
              <w:rPr>
                <w:lang w:val="en-US"/>
              </w:rPr>
              <w:t>The failure or delay of either Party in the enforcement of their respective rights contained herein shall not constitute a waiver of such rights.</w:t>
            </w:r>
          </w:p>
        </w:tc>
        <w:tc>
          <w:tcPr>
            <w:tcW w:w="5143" w:type="dxa"/>
          </w:tcPr>
          <w:p w14:paraId="348A14F5" w14:textId="2DF68876" w:rsidR="00760322" w:rsidRPr="00F01996" w:rsidRDefault="006022A2" w:rsidP="000C2DEB">
            <w:pPr>
              <w:jc w:val="both"/>
              <w:rPr>
                <w:lang w:val="es-MX"/>
              </w:rPr>
            </w:pPr>
            <w:r w:rsidRPr="00F01996">
              <w:rPr>
                <w:rFonts w:eastAsia="Arial"/>
                <w:b/>
                <w:color w:val="000000"/>
                <w:lang w:val="es-MX"/>
              </w:rPr>
              <w:t xml:space="preserve">Décima </w:t>
            </w:r>
            <w:r w:rsidR="00EA634F">
              <w:rPr>
                <w:rFonts w:eastAsia="Arial"/>
                <w:b/>
                <w:color w:val="000000"/>
                <w:lang w:val="es-MX"/>
              </w:rPr>
              <w:t>Cuarta</w:t>
            </w:r>
            <w:r w:rsidRPr="00F01996">
              <w:rPr>
                <w:rFonts w:eastAsia="Arial"/>
                <w:b/>
                <w:color w:val="000000"/>
                <w:lang w:val="es-MX"/>
              </w:rPr>
              <w:t xml:space="preserve">. </w:t>
            </w:r>
            <w:r w:rsidR="000C2DEB" w:rsidRPr="00F01996">
              <w:rPr>
                <w:b/>
                <w:bCs/>
                <w:u w:val="single"/>
                <w:lang w:val="es-MX"/>
              </w:rPr>
              <w:t>No Renuncia</w:t>
            </w:r>
            <w:r w:rsidR="000C2DEB" w:rsidRPr="00F01996">
              <w:rPr>
                <w:b/>
                <w:bCs/>
                <w:lang w:val="es-MX"/>
              </w:rPr>
              <w:t>.</w:t>
            </w:r>
            <w:r w:rsidR="000C2DEB" w:rsidRPr="00F01996">
              <w:rPr>
                <w:lang w:val="es-MX"/>
              </w:rPr>
              <w:t xml:space="preserve"> El incumplimiento o demora de cualquier Parte en exigir sus respectivos derechos contenidos en el presente no constituirá una renuncia a dichos derechos.</w:t>
            </w:r>
          </w:p>
          <w:p w14:paraId="797AE02B" w14:textId="109DA9E1" w:rsidR="000C2DEB" w:rsidRPr="00F01996" w:rsidRDefault="000C2DEB" w:rsidP="000C2DEB">
            <w:pPr>
              <w:jc w:val="both"/>
              <w:rPr>
                <w:rFonts w:eastAsia="Arial"/>
                <w:b/>
                <w:color w:val="000000"/>
                <w:lang w:val="es-MX"/>
              </w:rPr>
            </w:pPr>
          </w:p>
        </w:tc>
      </w:tr>
      <w:tr w:rsidR="0060045E" w14:paraId="211D4C4F" w14:textId="77777777" w:rsidTr="00745AEE">
        <w:trPr>
          <w:jc w:val="center"/>
        </w:trPr>
        <w:tc>
          <w:tcPr>
            <w:tcW w:w="5143" w:type="dxa"/>
          </w:tcPr>
          <w:p w14:paraId="3D57E4E1" w14:textId="65DDF19A" w:rsidR="00760322" w:rsidRPr="00F01996" w:rsidRDefault="00EA634F" w:rsidP="000C2DEB">
            <w:pPr>
              <w:jc w:val="both"/>
              <w:rPr>
                <w:lang w:val="en-US"/>
              </w:rPr>
            </w:pPr>
            <w:r w:rsidRPr="00F01996">
              <w:rPr>
                <w:b/>
                <w:bCs/>
                <w:lang w:val="en-US"/>
              </w:rPr>
              <w:t>Fifteenth</w:t>
            </w:r>
            <w:r w:rsidR="003D0FA4" w:rsidRPr="00F01996">
              <w:rPr>
                <w:b/>
                <w:bCs/>
                <w:lang w:val="en-US"/>
              </w:rPr>
              <w:t xml:space="preserve">.  </w:t>
            </w:r>
            <w:r w:rsidR="003D0FA4" w:rsidRPr="00F01996">
              <w:rPr>
                <w:b/>
                <w:bCs/>
                <w:u w:val="single"/>
                <w:lang w:val="en-US"/>
              </w:rPr>
              <w:t>Entire Agreement</w:t>
            </w:r>
            <w:r w:rsidR="003D0FA4" w:rsidRPr="00F01996">
              <w:rPr>
                <w:b/>
                <w:bCs/>
                <w:lang w:val="en-US"/>
              </w:rPr>
              <w:t>.</w:t>
            </w:r>
            <w:r w:rsidR="003D0FA4" w:rsidRPr="00F01996">
              <w:rPr>
                <w:lang w:val="en-US"/>
              </w:rPr>
              <w:t xml:space="preserve">  </w:t>
            </w:r>
            <w:r w:rsidR="000C2DEB" w:rsidRPr="00F01996">
              <w:rPr>
                <w:lang w:val="en-US"/>
              </w:rPr>
              <w:t xml:space="preserve">This Agreement, </w:t>
            </w:r>
            <w:r w:rsidR="00AD5812" w:rsidRPr="00F01996">
              <w:rPr>
                <w:lang w:val="en-US"/>
              </w:rPr>
              <w:t>including its</w:t>
            </w:r>
            <w:r w:rsidR="000C2DEB" w:rsidRPr="00F01996">
              <w:rPr>
                <w:lang w:val="en-US"/>
              </w:rPr>
              <w:t xml:space="preserve"> exhibits, constitutes the entire agreement between the Parties in connection with </w:t>
            </w:r>
            <w:r w:rsidR="003D0FA4" w:rsidRPr="00F01996">
              <w:rPr>
                <w:lang w:val="en-US"/>
              </w:rPr>
              <w:t>its</w:t>
            </w:r>
            <w:r w:rsidR="000C2DEB" w:rsidRPr="00F01996">
              <w:rPr>
                <w:lang w:val="en-US"/>
              </w:rPr>
              <w:t xml:space="preserve"> subject matter and cancels and supersedes </w:t>
            </w:r>
            <w:proofErr w:type="gramStart"/>
            <w:r w:rsidR="000C2DEB" w:rsidRPr="00F01996">
              <w:rPr>
                <w:lang w:val="en-US"/>
              </w:rPr>
              <w:t>any and all</w:t>
            </w:r>
            <w:proofErr w:type="gramEnd"/>
            <w:r w:rsidR="000C2DEB" w:rsidRPr="00F01996">
              <w:rPr>
                <w:lang w:val="en-US"/>
              </w:rPr>
              <w:t xml:space="preserve"> </w:t>
            </w:r>
            <w:r w:rsidR="00F14EF8">
              <w:rPr>
                <w:lang w:val="en-US"/>
              </w:rPr>
              <w:t xml:space="preserve">previous </w:t>
            </w:r>
            <w:r w:rsidR="000C2DEB" w:rsidRPr="00F01996">
              <w:rPr>
                <w:lang w:val="en-US"/>
              </w:rPr>
              <w:t xml:space="preserve">agreements, </w:t>
            </w:r>
            <w:r w:rsidR="003D0FA4" w:rsidRPr="00F01996">
              <w:rPr>
                <w:lang w:val="en-US"/>
              </w:rPr>
              <w:t xml:space="preserve">negotiations, </w:t>
            </w:r>
            <w:r w:rsidR="000C2DEB" w:rsidRPr="00F01996">
              <w:rPr>
                <w:lang w:val="en-US"/>
              </w:rPr>
              <w:t>understandings, representations, commitments, promises, proposals, offers and contracts</w:t>
            </w:r>
            <w:r w:rsidR="00F14EF8">
              <w:rPr>
                <w:lang w:val="en-US"/>
              </w:rPr>
              <w:t>, either oral or in writing,</w:t>
            </w:r>
            <w:r w:rsidR="000C2DEB" w:rsidRPr="00F01996">
              <w:rPr>
                <w:lang w:val="en-US"/>
              </w:rPr>
              <w:t xml:space="preserve"> regarding such subject matter.</w:t>
            </w:r>
          </w:p>
          <w:p w14:paraId="0A86784D" w14:textId="59162437" w:rsidR="003D0FA4" w:rsidRPr="00F01996" w:rsidRDefault="003D0FA4" w:rsidP="000C2DEB">
            <w:pPr>
              <w:jc w:val="both"/>
              <w:rPr>
                <w:rFonts w:eastAsia="Arial"/>
                <w:b/>
                <w:color w:val="000000"/>
                <w:lang w:val="en-US"/>
              </w:rPr>
            </w:pPr>
          </w:p>
        </w:tc>
        <w:tc>
          <w:tcPr>
            <w:tcW w:w="5143" w:type="dxa"/>
          </w:tcPr>
          <w:p w14:paraId="72D5E0CA" w14:textId="0E8A9FE1" w:rsidR="00760322" w:rsidRPr="00F01996" w:rsidRDefault="000C2DEB" w:rsidP="000C2DEB">
            <w:pPr>
              <w:jc w:val="both"/>
              <w:rPr>
                <w:lang w:val="es-MX"/>
              </w:rPr>
            </w:pPr>
            <w:r w:rsidRPr="00F01996">
              <w:rPr>
                <w:rFonts w:eastAsia="Arial"/>
                <w:b/>
                <w:color w:val="000000"/>
                <w:lang w:val="es-MX"/>
              </w:rPr>
              <w:t xml:space="preserve">Décima </w:t>
            </w:r>
            <w:r w:rsidR="00EA634F">
              <w:rPr>
                <w:rFonts w:eastAsia="Arial"/>
                <w:b/>
                <w:color w:val="000000"/>
                <w:lang w:val="es-MX"/>
              </w:rPr>
              <w:t>Quinta</w:t>
            </w:r>
            <w:r w:rsidRPr="00F01996">
              <w:rPr>
                <w:rFonts w:eastAsia="Arial"/>
                <w:b/>
                <w:color w:val="000000"/>
                <w:lang w:val="es-MX"/>
              </w:rPr>
              <w:t xml:space="preserve">. </w:t>
            </w:r>
            <w:r w:rsidRPr="00F01996">
              <w:rPr>
                <w:rFonts w:eastAsia="Arial"/>
                <w:b/>
                <w:color w:val="000000"/>
                <w:u w:val="single"/>
                <w:lang w:val="es-MX"/>
              </w:rPr>
              <w:t>Acuerdo Total</w:t>
            </w:r>
            <w:r w:rsidRPr="00F01996">
              <w:rPr>
                <w:rFonts w:eastAsia="Arial"/>
                <w:b/>
                <w:color w:val="000000"/>
                <w:lang w:val="es-MX"/>
              </w:rPr>
              <w:t>.</w:t>
            </w:r>
            <w:r w:rsidRPr="00F01996">
              <w:rPr>
                <w:lang w:val="es-MX"/>
              </w:rPr>
              <w:t xml:space="preserve">  Este Contrato, </w:t>
            </w:r>
            <w:r w:rsidR="00AD5812" w:rsidRPr="00F01996">
              <w:rPr>
                <w:lang w:val="es-MX"/>
              </w:rPr>
              <w:t>incluyendo</w:t>
            </w:r>
            <w:r w:rsidRPr="00F01996">
              <w:rPr>
                <w:lang w:val="es-MX"/>
              </w:rPr>
              <w:t xml:space="preserve"> sus anexos, constituye el acuerdo total entre las Partes en relación con su objeto y cancela y reemplaza cualesquier acuerdos, negociaciones, entendimientos, declaraciones, compromisos, promesas, propuestas, ofertas y contratos anteriores, escritos </w:t>
            </w:r>
            <w:r w:rsidR="003D0FA4" w:rsidRPr="00F01996">
              <w:rPr>
                <w:lang w:val="es-MX"/>
              </w:rPr>
              <w:t>o</w:t>
            </w:r>
            <w:r w:rsidRPr="00F01996">
              <w:rPr>
                <w:lang w:val="es-MX"/>
              </w:rPr>
              <w:t xml:space="preserve"> verbales, en relación con dicho objeto.</w:t>
            </w:r>
          </w:p>
          <w:p w14:paraId="63C1E93A" w14:textId="0F16AEA6" w:rsidR="000C2DEB" w:rsidRPr="00F01996" w:rsidRDefault="000C2DEB" w:rsidP="000C2DEB">
            <w:pPr>
              <w:jc w:val="both"/>
              <w:rPr>
                <w:rFonts w:eastAsia="Arial"/>
                <w:b/>
                <w:color w:val="000000"/>
                <w:lang w:val="es-MX"/>
              </w:rPr>
            </w:pPr>
          </w:p>
        </w:tc>
      </w:tr>
      <w:tr w:rsidR="0060045E" w14:paraId="1432F001" w14:textId="77777777" w:rsidTr="00745AEE">
        <w:trPr>
          <w:jc w:val="center"/>
        </w:trPr>
        <w:tc>
          <w:tcPr>
            <w:tcW w:w="5143" w:type="dxa"/>
          </w:tcPr>
          <w:p w14:paraId="7C053E4C" w14:textId="772422AC" w:rsidR="00760322" w:rsidRPr="00F01996" w:rsidRDefault="00EA634F" w:rsidP="003D0FA4">
            <w:pPr>
              <w:jc w:val="both"/>
              <w:rPr>
                <w:rFonts w:eastAsia="Arial"/>
                <w:b/>
                <w:color w:val="000000"/>
                <w:lang w:val="en-US"/>
              </w:rPr>
            </w:pPr>
            <w:r>
              <w:rPr>
                <w:b/>
                <w:bCs/>
                <w:lang w:val="en-US"/>
              </w:rPr>
              <w:t>Six</w:t>
            </w:r>
            <w:r w:rsidR="003D0FA4" w:rsidRPr="00F01996">
              <w:rPr>
                <w:b/>
                <w:bCs/>
                <w:lang w:val="en-US"/>
              </w:rPr>
              <w:t xml:space="preserve">teenth.  </w:t>
            </w:r>
            <w:r w:rsidR="003D0FA4" w:rsidRPr="00F01996">
              <w:rPr>
                <w:b/>
                <w:bCs/>
                <w:u w:val="single"/>
                <w:lang w:val="en-US"/>
              </w:rPr>
              <w:t>Counterparts</w:t>
            </w:r>
            <w:r w:rsidR="003D0FA4" w:rsidRPr="00F01996">
              <w:rPr>
                <w:b/>
                <w:bCs/>
                <w:lang w:val="en-US"/>
              </w:rPr>
              <w:t>.</w:t>
            </w:r>
            <w:r w:rsidR="003D0FA4" w:rsidRPr="00F01996">
              <w:rPr>
                <w:lang w:val="en-US"/>
              </w:rPr>
              <w:t xml:space="preserve">  </w:t>
            </w:r>
            <w:r w:rsidR="000C2DEB" w:rsidRPr="00F01996">
              <w:rPr>
                <w:lang w:val="en-US"/>
              </w:rPr>
              <w:t xml:space="preserve">This Agreement may be executed in one or more counterparts, each of which </w:t>
            </w:r>
            <w:r w:rsidR="003D0FA4" w:rsidRPr="00F01996">
              <w:rPr>
                <w:lang w:val="en-US"/>
              </w:rPr>
              <w:lastRenderedPageBreak/>
              <w:t>sha</w:t>
            </w:r>
            <w:r w:rsidR="000C2DEB" w:rsidRPr="00F01996">
              <w:rPr>
                <w:lang w:val="en-US"/>
              </w:rPr>
              <w:t>ll be deemed an original and part of one and the same document.</w:t>
            </w:r>
          </w:p>
        </w:tc>
        <w:tc>
          <w:tcPr>
            <w:tcW w:w="5143" w:type="dxa"/>
          </w:tcPr>
          <w:p w14:paraId="04A15DCA" w14:textId="40531992" w:rsidR="00760322" w:rsidRPr="00F01996" w:rsidRDefault="000C2DEB" w:rsidP="000C2DEB">
            <w:pPr>
              <w:jc w:val="both"/>
              <w:rPr>
                <w:lang w:val="es-MX"/>
              </w:rPr>
            </w:pPr>
            <w:r w:rsidRPr="00F01996">
              <w:rPr>
                <w:rFonts w:eastAsia="Arial"/>
                <w:b/>
                <w:color w:val="000000"/>
                <w:lang w:val="es-MX"/>
              </w:rPr>
              <w:lastRenderedPageBreak/>
              <w:t xml:space="preserve">Décima </w:t>
            </w:r>
            <w:r w:rsidR="00EA634F">
              <w:rPr>
                <w:rFonts w:eastAsia="Arial"/>
                <w:b/>
                <w:color w:val="000000"/>
                <w:lang w:val="es-MX"/>
              </w:rPr>
              <w:t>Sexta</w:t>
            </w:r>
            <w:r w:rsidRPr="00F01996">
              <w:rPr>
                <w:rFonts w:eastAsia="Arial"/>
                <w:b/>
                <w:color w:val="000000"/>
                <w:lang w:val="es-MX"/>
              </w:rPr>
              <w:t xml:space="preserve">.  </w:t>
            </w:r>
            <w:r w:rsidRPr="00F01996">
              <w:rPr>
                <w:rFonts w:eastAsia="Arial"/>
                <w:b/>
                <w:color w:val="000000"/>
                <w:u w:val="single"/>
                <w:lang w:val="es-MX"/>
              </w:rPr>
              <w:t>Ejemplares</w:t>
            </w:r>
            <w:r w:rsidRPr="00F01996">
              <w:rPr>
                <w:rFonts w:eastAsia="Arial"/>
                <w:b/>
                <w:color w:val="000000"/>
                <w:lang w:val="es-MX"/>
              </w:rPr>
              <w:t xml:space="preserve">.  </w:t>
            </w:r>
            <w:r w:rsidRPr="00F01996">
              <w:rPr>
                <w:lang w:val="es-MX"/>
              </w:rPr>
              <w:t xml:space="preserve">Este Contrato podrá ser celebrado en uno o más ejemplares, cada uno de </w:t>
            </w:r>
            <w:r w:rsidRPr="00F01996">
              <w:rPr>
                <w:lang w:val="es-MX"/>
              </w:rPr>
              <w:lastRenderedPageBreak/>
              <w:t>los cuales será considerado un original y parte de un mismo documento.</w:t>
            </w:r>
          </w:p>
          <w:p w14:paraId="7033F460" w14:textId="4B827063" w:rsidR="0098432A" w:rsidRPr="00F01996" w:rsidRDefault="0098432A" w:rsidP="000C2DEB">
            <w:pPr>
              <w:jc w:val="both"/>
              <w:rPr>
                <w:rFonts w:eastAsia="Arial"/>
                <w:b/>
                <w:color w:val="000000"/>
                <w:lang w:val="es-MX"/>
              </w:rPr>
            </w:pPr>
          </w:p>
        </w:tc>
      </w:tr>
      <w:tr w:rsidR="00AD5812" w14:paraId="342A9243" w14:textId="77777777" w:rsidTr="00745AEE">
        <w:trPr>
          <w:jc w:val="center"/>
        </w:trPr>
        <w:tc>
          <w:tcPr>
            <w:tcW w:w="5143" w:type="dxa"/>
          </w:tcPr>
          <w:p w14:paraId="6DBC2D62" w14:textId="4F08BDE5" w:rsidR="0098432A" w:rsidRPr="00F01996" w:rsidRDefault="00EA634F" w:rsidP="00CD32A1">
            <w:pPr>
              <w:jc w:val="both"/>
              <w:rPr>
                <w:lang w:val="en-US"/>
              </w:rPr>
            </w:pPr>
            <w:bookmarkStart w:id="1" w:name="_heading=h.30j0zll" w:colFirst="0" w:colLast="0"/>
            <w:bookmarkStart w:id="2" w:name="_heading=h.1fob9te" w:colFirst="0" w:colLast="0"/>
            <w:bookmarkEnd w:id="1"/>
            <w:bookmarkEnd w:id="2"/>
            <w:r>
              <w:rPr>
                <w:b/>
                <w:bCs/>
                <w:lang w:val="en-US"/>
              </w:rPr>
              <w:lastRenderedPageBreak/>
              <w:t>Seven</w:t>
            </w:r>
            <w:r w:rsidR="00D92D9A" w:rsidRPr="00F01996">
              <w:rPr>
                <w:b/>
                <w:bCs/>
                <w:lang w:val="en-US"/>
              </w:rPr>
              <w:t>teenth</w:t>
            </w:r>
            <w:r w:rsidR="003D0FA4" w:rsidRPr="00F01996">
              <w:rPr>
                <w:b/>
                <w:bCs/>
                <w:lang w:val="en-US"/>
              </w:rPr>
              <w:t xml:space="preserve">.  </w:t>
            </w:r>
            <w:r w:rsidR="003D0FA4" w:rsidRPr="00F01996">
              <w:rPr>
                <w:b/>
                <w:bCs/>
                <w:u w:val="single"/>
                <w:lang w:val="en-US"/>
              </w:rPr>
              <w:t>Applicable Law and Jurisdiction</w:t>
            </w:r>
            <w:r w:rsidR="003D0FA4" w:rsidRPr="00F01996">
              <w:rPr>
                <w:b/>
                <w:bCs/>
                <w:lang w:val="en-US"/>
              </w:rPr>
              <w:t xml:space="preserve">.  </w:t>
            </w:r>
            <w:r w:rsidR="003D0FA4" w:rsidRPr="00F01996">
              <w:rPr>
                <w:lang w:val="en-US"/>
              </w:rPr>
              <w:t xml:space="preserve">This Agreement shall be governed by and construed in accordance with the laws of Mexico.  For everything related to the interpretation, performance and enforceability of this Agreement, the Parties expressly submit themselves to </w:t>
            </w:r>
            <w:r w:rsidR="00667B54" w:rsidRPr="00F01996">
              <w:rPr>
                <w:lang w:val="en-US"/>
              </w:rPr>
              <w:t xml:space="preserve">the jurisdiction of the competent courts located at </w:t>
            </w:r>
            <w:proofErr w:type="gramStart"/>
            <w:r w:rsidR="008B10A2">
              <w:rPr>
                <w:lang w:val="en-US"/>
              </w:rPr>
              <w:t>Mexico City,</w:t>
            </w:r>
            <w:r w:rsidR="008B10A2" w:rsidRPr="00F01996">
              <w:rPr>
                <w:lang w:val="en-US"/>
              </w:rPr>
              <w:t xml:space="preserve"> </w:t>
            </w:r>
            <w:r w:rsidR="00667B54" w:rsidRPr="00F01996">
              <w:rPr>
                <w:lang w:val="en-US"/>
              </w:rPr>
              <w:t>and</w:t>
            </w:r>
            <w:proofErr w:type="gramEnd"/>
            <w:r w:rsidR="00667B54" w:rsidRPr="00F01996">
              <w:rPr>
                <w:lang w:val="en-US"/>
              </w:rPr>
              <w:t xml:space="preserve"> waive any other venue that may correspond to the</w:t>
            </w:r>
            <w:r w:rsidR="00903CFD" w:rsidRPr="00F01996">
              <w:rPr>
                <w:lang w:val="en-US"/>
              </w:rPr>
              <w:t>m</w:t>
            </w:r>
            <w:r w:rsidR="00667B54" w:rsidRPr="00F01996">
              <w:rPr>
                <w:lang w:val="en-US"/>
              </w:rPr>
              <w:t xml:space="preserve"> by virtue of their current or future domiciles or otherwise.  </w:t>
            </w:r>
            <w:r w:rsidR="00AE7E46" w:rsidRPr="00F01996">
              <w:rPr>
                <w:lang w:val="en-US"/>
              </w:rPr>
              <w:t>The Parties hereto expressly exclude the application to this Agreement of the</w:t>
            </w:r>
            <w:r w:rsidR="00AE7E46" w:rsidRPr="00F01996">
              <w:rPr>
                <w:bCs/>
                <w:iCs/>
                <w:lang w:val="en-US"/>
              </w:rPr>
              <w:t xml:space="preserve"> United Nations Convention on Contracts for the International Sale of Goods.</w:t>
            </w:r>
          </w:p>
        </w:tc>
        <w:tc>
          <w:tcPr>
            <w:tcW w:w="5143" w:type="dxa"/>
          </w:tcPr>
          <w:p w14:paraId="301B4A8B" w14:textId="1D69DB73" w:rsidR="0098432A" w:rsidRPr="00F01996" w:rsidRDefault="00AE7E46" w:rsidP="00AD5812">
            <w:pPr>
              <w:jc w:val="both"/>
              <w:rPr>
                <w:lang w:val="es-MX"/>
              </w:rPr>
            </w:pPr>
            <w:r w:rsidRPr="00F01996">
              <w:rPr>
                <w:rFonts w:eastAsia="Arial"/>
                <w:b/>
                <w:lang w:val="es-MX"/>
              </w:rPr>
              <w:t xml:space="preserve">Décima </w:t>
            </w:r>
            <w:r w:rsidR="00EA634F">
              <w:rPr>
                <w:rFonts w:eastAsia="Arial"/>
                <w:b/>
                <w:lang w:val="es-MX"/>
              </w:rPr>
              <w:t>Séptima</w:t>
            </w:r>
            <w:r w:rsidRPr="00F01996">
              <w:rPr>
                <w:rFonts w:eastAsia="Arial"/>
                <w:b/>
                <w:lang w:val="es-MX"/>
              </w:rPr>
              <w:t xml:space="preserve">.  </w:t>
            </w:r>
            <w:r w:rsidRPr="00F01996">
              <w:rPr>
                <w:rFonts w:eastAsia="Arial"/>
                <w:b/>
                <w:u w:val="single"/>
                <w:lang w:val="es-MX"/>
              </w:rPr>
              <w:t>Ley Aplicable y Jurisdicción</w:t>
            </w:r>
            <w:r w:rsidRPr="00F01996">
              <w:rPr>
                <w:rFonts w:eastAsia="Arial"/>
                <w:b/>
                <w:color w:val="000000"/>
                <w:lang w:val="es-MX"/>
              </w:rPr>
              <w:t xml:space="preserve">. </w:t>
            </w:r>
            <w:r w:rsidRPr="00F01996">
              <w:rPr>
                <w:rFonts w:eastAsia="Arial"/>
                <w:color w:val="000000"/>
                <w:lang w:val="es-MX"/>
              </w:rPr>
              <w:t xml:space="preserve">Este Contrato será regido por e interpretado de conformidad con las leyes de México. Para todo lo relativo a la interpretación, cumplimiento y exigibilidad de este Contrato, las Partes se someten expresamente a la jurisdicción de los tribunales competentes ubicados en </w:t>
            </w:r>
            <w:r w:rsidR="008B10A2">
              <w:rPr>
                <w:rFonts w:eastAsia="Arial"/>
                <w:color w:val="000000"/>
                <w:lang w:val="es-MX"/>
              </w:rPr>
              <w:t>la Ciudad de México</w:t>
            </w:r>
            <w:r w:rsidR="008B10A2" w:rsidRPr="00F01996">
              <w:rPr>
                <w:rFonts w:eastAsia="Arial"/>
                <w:color w:val="000000"/>
                <w:lang w:val="es-MX"/>
              </w:rPr>
              <w:t>,</w:t>
            </w:r>
            <w:r w:rsidR="008B10A2" w:rsidRPr="00F01996">
              <w:rPr>
                <w:rFonts w:eastAsia="Arial"/>
                <w:lang w:val="es-MX"/>
              </w:rPr>
              <w:t xml:space="preserve"> </w:t>
            </w:r>
            <w:r w:rsidRPr="00F01996">
              <w:rPr>
                <w:rFonts w:eastAsia="Arial"/>
                <w:lang w:val="es-MX"/>
              </w:rPr>
              <w:t xml:space="preserve">y </w:t>
            </w:r>
            <w:r w:rsidRPr="00F01996">
              <w:rPr>
                <w:lang w:val="es-MX"/>
              </w:rPr>
              <w:t>renuncian a cualquier otro fuero que por razón de sus domicilios presentes o futuros o por cualquier otra razón pudiere corresponderles</w:t>
            </w:r>
            <w:r w:rsidRPr="00F01996">
              <w:rPr>
                <w:rFonts w:eastAsia="Arial"/>
                <w:lang w:val="es-MX"/>
              </w:rPr>
              <w:t>.</w:t>
            </w:r>
            <w:r w:rsidR="00AD5812" w:rsidRPr="00F01996">
              <w:rPr>
                <w:rFonts w:eastAsia="Arial"/>
                <w:lang w:val="es-MX"/>
              </w:rPr>
              <w:t xml:space="preserve">  </w:t>
            </w:r>
            <w:r w:rsidRPr="00F01996">
              <w:rPr>
                <w:lang w:val="es-MX"/>
              </w:rPr>
              <w:t>Las Partes del presente expresamente excluyen la aplicación a este Contrato de la Convención de las Naciones Unidas sobre los Contratos de Compraventa Internacional de Mercaderías</w:t>
            </w:r>
            <w:r w:rsidR="00AD5812" w:rsidRPr="00F01996">
              <w:rPr>
                <w:lang w:val="es-MX"/>
              </w:rPr>
              <w:t>.</w:t>
            </w:r>
          </w:p>
          <w:p w14:paraId="6725E762" w14:textId="3826F0DD" w:rsidR="00AD5812" w:rsidRPr="00F01996" w:rsidRDefault="00AD5812" w:rsidP="00AD5812">
            <w:pPr>
              <w:jc w:val="both"/>
              <w:rPr>
                <w:rFonts w:eastAsia="Arial"/>
                <w:b/>
                <w:u w:val="single"/>
                <w:lang w:val="es-MX"/>
              </w:rPr>
            </w:pPr>
          </w:p>
        </w:tc>
      </w:tr>
      <w:tr w:rsidR="00E964F4" w14:paraId="6BC17A81" w14:textId="77777777" w:rsidTr="00745AEE">
        <w:trPr>
          <w:jc w:val="center"/>
        </w:trPr>
        <w:tc>
          <w:tcPr>
            <w:tcW w:w="5143" w:type="dxa"/>
          </w:tcPr>
          <w:p w14:paraId="6039F140" w14:textId="79404232" w:rsidR="00E964F4" w:rsidRPr="00E964F4" w:rsidRDefault="00E964F4" w:rsidP="00E964F4">
            <w:pPr>
              <w:jc w:val="center"/>
              <w:rPr>
                <w:rFonts w:eastAsia="Arial"/>
                <w:bCs/>
                <w:i/>
                <w:iCs/>
                <w:lang w:val="en-US"/>
              </w:rPr>
            </w:pPr>
            <w:r w:rsidRPr="00E964F4">
              <w:rPr>
                <w:rFonts w:eastAsia="Arial"/>
                <w:bCs/>
                <w:i/>
                <w:iCs/>
                <w:lang w:val="en-US"/>
              </w:rPr>
              <w:t>[follows signature page]</w:t>
            </w:r>
          </w:p>
        </w:tc>
        <w:tc>
          <w:tcPr>
            <w:tcW w:w="5143" w:type="dxa"/>
          </w:tcPr>
          <w:p w14:paraId="29E90715" w14:textId="535351DB" w:rsidR="00E964F4" w:rsidRPr="00E964F4" w:rsidRDefault="00E964F4" w:rsidP="00E964F4">
            <w:pPr>
              <w:jc w:val="center"/>
              <w:rPr>
                <w:rFonts w:eastAsia="Arial"/>
                <w:b/>
                <w:u w:val="single"/>
                <w:lang w:val="es-MX"/>
              </w:rPr>
            </w:pPr>
            <w:r w:rsidRPr="00E964F4">
              <w:rPr>
                <w:rFonts w:eastAsia="Arial"/>
                <w:bCs/>
                <w:i/>
                <w:iCs/>
                <w:lang w:val="es-MX"/>
              </w:rPr>
              <w:t>[sigue página de firmas]</w:t>
            </w:r>
          </w:p>
        </w:tc>
      </w:tr>
    </w:tbl>
    <w:p w14:paraId="2156E914" w14:textId="3EC37504" w:rsidR="00E964F4" w:rsidRDefault="00E964F4" w:rsidP="00CD32A1">
      <w:pPr>
        <w:jc w:val="both"/>
        <w:rPr>
          <w:rFonts w:eastAsia="Arial"/>
        </w:rPr>
      </w:pPr>
      <w:bookmarkStart w:id="3" w:name="_heading=h.1t3h5sf" w:colFirst="0" w:colLast="0"/>
      <w:bookmarkEnd w:id="3"/>
    </w:p>
    <w:p w14:paraId="6B6CF51D" w14:textId="77777777" w:rsidR="00E964F4" w:rsidRDefault="00E964F4">
      <w:pPr>
        <w:spacing w:after="200" w:line="276" w:lineRule="auto"/>
        <w:rPr>
          <w:rFonts w:eastAsia="Arial"/>
        </w:rPr>
      </w:pPr>
      <w:r>
        <w:rPr>
          <w:rFonts w:eastAsia="Arial"/>
        </w:rPr>
        <w:br w:type="page"/>
      </w:r>
    </w:p>
    <w:tbl>
      <w:tblPr>
        <w:tblStyle w:val="TableGrid"/>
        <w:tblW w:w="10207" w:type="dxa"/>
        <w:tblInd w:w="-714" w:type="dxa"/>
        <w:tblLook w:val="04A0" w:firstRow="1" w:lastRow="0" w:firstColumn="1" w:lastColumn="0" w:noHBand="0" w:noVBand="1"/>
      </w:tblPr>
      <w:tblGrid>
        <w:gridCol w:w="4962"/>
        <w:gridCol w:w="5245"/>
      </w:tblGrid>
      <w:tr w:rsidR="00E964F4" w:rsidRPr="00F01996" w14:paraId="18A197E1" w14:textId="77777777" w:rsidTr="006E177D">
        <w:tc>
          <w:tcPr>
            <w:tcW w:w="4962" w:type="dxa"/>
          </w:tcPr>
          <w:p w14:paraId="4E04517F" w14:textId="77777777" w:rsidR="00E964F4" w:rsidRPr="00F01996" w:rsidRDefault="00E964F4" w:rsidP="0076252E">
            <w:pPr>
              <w:jc w:val="both"/>
              <w:rPr>
                <w:rFonts w:eastAsia="Arial"/>
                <w:bCs/>
                <w:lang w:val="en-US"/>
              </w:rPr>
            </w:pPr>
            <w:r w:rsidRPr="00F01996">
              <w:rPr>
                <w:rFonts w:eastAsia="Arial"/>
                <w:bCs/>
                <w:lang w:val="en-US"/>
              </w:rPr>
              <w:lastRenderedPageBreak/>
              <w:t>Aware of the content, extent and legal effects of this Property Sale Purchase Agreement, the Parties express their agreement with the same and, therefore, execute it in duplicate on the date set forth in the preamble hereof.</w:t>
            </w:r>
          </w:p>
        </w:tc>
        <w:tc>
          <w:tcPr>
            <w:tcW w:w="5245" w:type="dxa"/>
          </w:tcPr>
          <w:p w14:paraId="16B747A3" w14:textId="77777777" w:rsidR="00E964F4" w:rsidRPr="00F01996" w:rsidRDefault="00E964F4" w:rsidP="0076252E">
            <w:pPr>
              <w:jc w:val="both"/>
              <w:rPr>
                <w:lang w:val="es-MX"/>
              </w:rPr>
            </w:pPr>
            <w:r w:rsidRPr="00F01996">
              <w:rPr>
                <w:lang w:val="es-MX"/>
              </w:rPr>
              <w:t>Enteradas las Partes del contenido, alcance y efectos legales del presente Contrato de Compraventa de Bienes Muebles, manifiestan su conformidad con el mismo y, en consecuencia, lo firman por duplicado en la fecha mencionada al inicio del mismo.</w:t>
            </w:r>
          </w:p>
          <w:p w14:paraId="1043EB2B" w14:textId="77777777" w:rsidR="00E964F4" w:rsidRPr="00F01996" w:rsidRDefault="00E964F4" w:rsidP="0076252E">
            <w:pPr>
              <w:jc w:val="both"/>
              <w:rPr>
                <w:rFonts w:eastAsia="Arial"/>
                <w:b/>
                <w:u w:val="single"/>
                <w:lang w:val="es-MX"/>
              </w:rPr>
            </w:pPr>
          </w:p>
        </w:tc>
      </w:tr>
      <w:tr w:rsidR="00E964F4" w:rsidRPr="00C37E18" w14:paraId="3408F49C" w14:textId="77777777" w:rsidTr="006E177D">
        <w:tc>
          <w:tcPr>
            <w:tcW w:w="4962" w:type="dxa"/>
          </w:tcPr>
          <w:p w14:paraId="0A4C629E" w14:textId="77777777" w:rsidR="00E964F4" w:rsidRPr="007E58E3" w:rsidRDefault="00E964F4" w:rsidP="0076252E">
            <w:pPr>
              <w:jc w:val="center"/>
              <w:rPr>
                <w:rFonts w:eastAsia="Arial"/>
                <w:b/>
                <w:lang w:val="es-ES"/>
              </w:rPr>
            </w:pPr>
            <w:proofErr w:type="spellStart"/>
            <w:r w:rsidRPr="007E58E3">
              <w:rPr>
                <w:rFonts w:eastAsia="Arial"/>
                <w:b/>
                <w:lang w:val="es-ES"/>
              </w:rPr>
              <w:t>The</w:t>
            </w:r>
            <w:proofErr w:type="spellEnd"/>
            <w:r w:rsidRPr="007E58E3">
              <w:rPr>
                <w:rFonts w:eastAsia="Arial"/>
                <w:b/>
                <w:lang w:val="es-ES"/>
              </w:rPr>
              <w:t xml:space="preserve"> </w:t>
            </w:r>
            <w:proofErr w:type="spellStart"/>
            <w:r w:rsidRPr="007E58E3">
              <w:rPr>
                <w:rFonts w:eastAsia="Arial"/>
                <w:b/>
                <w:lang w:val="es-ES"/>
              </w:rPr>
              <w:t>Seller</w:t>
            </w:r>
            <w:proofErr w:type="spellEnd"/>
            <w:r w:rsidRPr="007E58E3">
              <w:rPr>
                <w:rFonts w:eastAsia="Arial"/>
                <w:b/>
                <w:lang w:val="es-ES"/>
              </w:rPr>
              <w:t>/La Vendedora</w:t>
            </w:r>
          </w:p>
          <w:p w14:paraId="2F6FECA4" w14:textId="77777777" w:rsidR="00E964F4" w:rsidRPr="007E58E3" w:rsidRDefault="00E964F4" w:rsidP="0076252E">
            <w:pPr>
              <w:jc w:val="center"/>
              <w:rPr>
                <w:rFonts w:eastAsia="Arial"/>
                <w:b/>
                <w:lang w:val="es-ES"/>
              </w:rPr>
            </w:pPr>
          </w:p>
          <w:p w14:paraId="73D60D9E" w14:textId="796E5D80" w:rsidR="00E964F4" w:rsidRPr="00C37E18" w:rsidRDefault="00E964F4" w:rsidP="0076252E">
            <w:pPr>
              <w:jc w:val="center"/>
              <w:rPr>
                <w:rFonts w:eastAsia="Arial"/>
                <w:b/>
                <w:lang w:val="en-US"/>
              </w:rPr>
            </w:pPr>
            <w:r w:rsidRPr="00C37E18">
              <w:rPr>
                <w:rFonts w:eastAsia="Arial"/>
                <w:b/>
                <w:lang w:val="en-US"/>
              </w:rPr>
              <w:t xml:space="preserve">Singularity </w:t>
            </w:r>
            <w:r w:rsidR="008B10A2" w:rsidRPr="00C37E18">
              <w:rPr>
                <w:rFonts w:eastAsia="Arial"/>
                <w:b/>
                <w:lang w:val="en-US"/>
              </w:rPr>
              <w:t>Energy Corp.</w:t>
            </w:r>
          </w:p>
          <w:p w14:paraId="75D54F85" w14:textId="77777777" w:rsidR="00E964F4" w:rsidRDefault="00E964F4" w:rsidP="0076252E">
            <w:pPr>
              <w:ind w:left="-958"/>
              <w:jc w:val="center"/>
              <w:rPr>
                <w:rFonts w:eastAsia="Arial"/>
                <w:b/>
                <w:lang w:val="en-US"/>
              </w:rPr>
            </w:pPr>
          </w:p>
          <w:p w14:paraId="49DF2A4E" w14:textId="77777777" w:rsidR="00EA634F" w:rsidRDefault="00EA634F" w:rsidP="0076252E">
            <w:pPr>
              <w:ind w:left="-958"/>
              <w:jc w:val="center"/>
              <w:rPr>
                <w:rFonts w:eastAsia="Arial"/>
                <w:b/>
                <w:lang w:val="en-US"/>
              </w:rPr>
            </w:pPr>
          </w:p>
          <w:p w14:paraId="675F69D0" w14:textId="77777777" w:rsidR="00EA634F" w:rsidRPr="00C37E18" w:rsidRDefault="00EA634F" w:rsidP="0076252E">
            <w:pPr>
              <w:ind w:left="-958"/>
              <w:jc w:val="center"/>
              <w:rPr>
                <w:rFonts w:eastAsia="Arial"/>
                <w:b/>
                <w:lang w:val="en-US"/>
              </w:rPr>
            </w:pPr>
          </w:p>
          <w:p w14:paraId="1C155F62" w14:textId="77777777" w:rsidR="00E41B30" w:rsidRPr="00F01996" w:rsidRDefault="00E41B30" w:rsidP="0076252E">
            <w:pPr>
              <w:rPr>
                <w:rFonts w:eastAsia="Arial"/>
                <w:bCs/>
                <w:lang w:val="en-US"/>
              </w:rPr>
            </w:pPr>
          </w:p>
          <w:p w14:paraId="49534769" w14:textId="12BE8EDE" w:rsidR="00E964F4" w:rsidRPr="00F01996" w:rsidRDefault="00E964F4" w:rsidP="0076252E">
            <w:pPr>
              <w:rPr>
                <w:rFonts w:eastAsia="Arial"/>
                <w:bCs/>
                <w:lang w:val="en-US"/>
              </w:rPr>
            </w:pPr>
            <w:r w:rsidRPr="00F01996">
              <w:rPr>
                <w:rFonts w:eastAsia="Arial"/>
                <w:bCs/>
                <w:lang w:val="en-US"/>
              </w:rPr>
              <w:t xml:space="preserve">Name/Nombre: </w:t>
            </w:r>
            <w:r w:rsidR="00E41B30">
              <w:rPr>
                <w:rFonts w:eastAsia="Arial"/>
                <w:bCs/>
                <w:lang w:val="en-US"/>
              </w:rPr>
              <w:t>Jason Alexander Potts Barrientos</w:t>
            </w:r>
          </w:p>
          <w:p w14:paraId="1AE757EB" w14:textId="2FCCE618" w:rsidR="00E964F4" w:rsidRPr="00F01996" w:rsidRDefault="00E964F4" w:rsidP="0076252E">
            <w:pPr>
              <w:rPr>
                <w:rFonts w:eastAsia="Arial"/>
                <w:bCs/>
                <w:lang w:val="en-US"/>
              </w:rPr>
            </w:pPr>
            <w:r w:rsidRPr="00F01996">
              <w:rPr>
                <w:rFonts w:eastAsia="Arial"/>
                <w:bCs/>
                <w:lang w:val="en-US"/>
              </w:rPr>
              <w:t xml:space="preserve">Title/Cargo: </w:t>
            </w:r>
            <w:r w:rsidR="00E41B30">
              <w:rPr>
                <w:rFonts w:eastAsia="Arial"/>
                <w:bCs/>
                <w:lang w:val="en-US"/>
              </w:rPr>
              <w:t>Legal Representative</w:t>
            </w:r>
            <w:r w:rsidR="00F12452">
              <w:rPr>
                <w:rFonts w:eastAsia="Arial"/>
                <w:bCs/>
                <w:lang w:val="en-US"/>
              </w:rPr>
              <w:t xml:space="preserve"> / </w:t>
            </w:r>
            <w:proofErr w:type="spellStart"/>
            <w:r w:rsidR="00F12452">
              <w:rPr>
                <w:rFonts w:eastAsia="Arial"/>
                <w:bCs/>
                <w:lang w:val="en-US"/>
              </w:rPr>
              <w:t>Representante</w:t>
            </w:r>
            <w:proofErr w:type="spellEnd"/>
            <w:r w:rsidR="00F12452">
              <w:rPr>
                <w:rFonts w:eastAsia="Arial"/>
                <w:bCs/>
                <w:lang w:val="en-US"/>
              </w:rPr>
              <w:t xml:space="preserve"> Legal</w:t>
            </w:r>
          </w:p>
          <w:p w14:paraId="3824A4DE" w14:textId="77777777" w:rsidR="00E964F4" w:rsidRPr="00F01996" w:rsidRDefault="00E964F4" w:rsidP="0076252E">
            <w:pPr>
              <w:rPr>
                <w:rFonts w:eastAsia="Arial"/>
                <w:b/>
                <w:lang w:val="en-US"/>
              </w:rPr>
            </w:pPr>
          </w:p>
        </w:tc>
        <w:tc>
          <w:tcPr>
            <w:tcW w:w="5245" w:type="dxa"/>
          </w:tcPr>
          <w:p w14:paraId="70D5B1F6" w14:textId="77777777" w:rsidR="00E964F4" w:rsidRPr="006E177D" w:rsidRDefault="00E964F4" w:rsidP="0076252E">
            <w:pPr>
              <w:jc w:val="center"/>
              <w:rPr>
                <w:rFonts w:eastAsia="Arial"/>
                <w:b/>
                <w:lang w:val="es-ES"/>
              </w:rPr>
            </w:pPr>
            <w:proofErr w:type="spellStart"/>
            <w:r w:rsidRPr="006E177D">
              <w:rPr>
                <w:rFonts w:eastAsia="Arial"/>
                <w:b/>
                <w:lang w:val="es-ES"/>
              </w:rPr>
              <w:t>The</w:t>
            </w:r>
            <w:proofErr w:type="spellEnd"/>
            <w:r w:rsidRPr="006E177D">
              <w:rPr>
                <w:rFonts w:eastAsia="Arial"/>
                <w:b/>
                <w:lang w:val="es-ES"/>
              </w:rPr>
              <w:t xml:space="preserve"> </w:t>
            </w:r>
            <w:proofErr w:type="spellStart"/>
            <w:r w:rsidRPr="006E177D">
              <w:rPr>
                <w:rFonts w:eastAsia="Arial"/>
                <w:b/>
                <w:lang w:val="es-ES"/>
              </w:rPr>
              <w:t>Buyer</w:t>
            </w:r>
            <w:proofErr w:type="spellEnd"/>
            <w:r w:rsidRPr="006E177D">
              <w:rPr>
                <w:rFonts w:eastAsia="Arial"/>
                <w:b/>
                <w:lang w:val="es-ES"/>
              </w:rPr>
              <w:t>/La Compradora</w:t>
            </w:r>
          </w:p>
          <w:p w14:paraId="511917FD" w14:textId="77777777" w:rsidR="00E964F4" w:rsidRPr="006E177D" w:rsidRDefault="00E964F4" w:rsidP="0076252E">
            <w:pPr>
              <w:jc w:val="center"/>
              <w:rPr>
                <w:rFonts w:eastAsia="Arial"/>
                <w:b/>
                <w:lang w:val="es-ES"/>
              </w:rPr>
            </w:pPr>
          </w:p>
          <w:p w14:paraId="4ABA14DC" w14:textId="2E9A1B25" w:rsidR="00E964F4" w:rsidRPr="00D46AC1" w:rsidRDefault="008F4040" w:rsidP="0076252E">
            <w:pPr>
              <w:jc w:val="center"/>
              <w:rPr>
                <w:rFonts w:eastAsia="Arial"/>
                <w:b/>
                <w:lang w:val="es-ES"/>
              </w:rPr>
            </w:pPr>
            <w:r w:rsidRPr="008F4040">
              <w:rPr>
                <w:b/>
                <w:highlight w:val="yellow"/>
                <w:lang w:val="es-ES"/>
              </w:rPr>
              <w:t>ROTOPLAS</w:t>
            </w:r>
          </w:p>
          <w:p w14:paraId="5FBF0E7E" w14:textId="77777777" w:rsidR="00E964F4" w:rsidRPr="00D46AC1" w:rsidRDefault="00E964F4" w:rsidP="0076252E">
            <w:pPr>
              <w:jc w:val="center"/>
              <w:rPr>
                <w:rFonts w:eastAsia="Arial"/>
                <w:b/>
                <w:lang w:val="es-ES"/>
              </w:rPr>
            </w:pPr>
          </w:p>
          <w:p w14:paraId="097D731F" w14:textId="77777777" w:rsidR="00E41B30" w:rsidRDefault="00E41B30" w:rsidP="0076252E">
            <w:pPr>
              <w:rPr>
                <w:rFonts w:eastAsia="Arial"/>
                <w:bCs/>
                <w:lang w:val="es-ES"/>
              </w:rPr>
            </w:pPr>
          </w:p>
          <w:p w14:paraId="652694D9" w14:textId="77777777" w:rsidR="00EA634F" w:rsidRDefault="00EA634F" w:rsidP="0076252E">
            <w:pPr>
              <w:rPr>
                <w:rFonts w:eastAsia="Arial"/>
                <w:bCs/>
                <w:lang w:val="es-ES"/>
              </w:rPr>
            </w:pPr>
          </w:p>
          <w:p w14:paraId="39882F02" w14:textId="77777777" w:rsidR="00EA634F" w:rsidRPr="00D46AC1" w:rsidRDefault="00EA634F" w:rsidP="0076252E">
            <w:pPr>
              <w:rPr>
                <w:rFonts w:eastAsia="Arial"/>
                <w:bCs/>
                <w:lang w:val="es-ES"/>
              </w:rPr>
            </w:pPr>
          </w:p>
          <w:p w14:paraId="52F6AF03" w14:textId="77777777" w:rsidR="008F4040" w:rsidRDefault="00E964F4" w:rsidP="0076252E">
            <w:pPr>
              <w:rPr>
                <w:rFonts w:eastAsia="Arial"/>
                <w:bCs/>
                <w:lang w:val="es-ES"/>
              </w:rPr>
            </w:pPr>
            <w:proofErr w:type="spellStart"/>
            <w:r w:rsidRPr="00D46AC1">
              <w:rPr>
                <w:rFonts w:eastAsia="Arial"/>
                <w:bCs/>
                <w:lang w:val="es-ES"/>
              </w:rPr>
              <w:t>Name</w:t>
            </w:r>
            <w:proofErr w:type="spellEnd"/>
            <w:r w:rsidRPr="00D46AC1">
              <w:rPr>
                <w:rFonts w:eastAsia="Arial"/>
                <w:bCs/>
                <w:lang w:val="es-ES"/>
              </w:rPr>
              <w:t xml:space="preserve">/Nombre: </w:t>
            </w:r>
            <w:r w:rsidR="008F4040" w:rsidRPr="007C765C">
              <w:rPr>
                <w:bCs/>
                <w:highlight w:val="yellow"/>
                <w:lang w:val="es-ES"/>
                <w:rPrChange w:id="4" w:author="Jason Potts" w:date="2025-09-19T09:29:00Z" w16du:dateUtc="2025-09-19T15:29:00Z">
                  <w:rPr>
                    <w:bCs/>
                    <w:highlight w:val="yellow"/>
                    <w:lang w:val="en-US"/>
                  </w:rPr>
                </w:rPrChange>
              </w:rPr>
              <w:t>XXX</w:t>
            </w:r>
            <w:r w:rsidR="008F4040" w:rsidRPr="00FC3A5E">
              <w:rPr>
                <w:rFonts w:eastAsia="Arial"/>
                <w:bCs/>
                <w:lang w:val="es-ES"/>
              </w:rPr>
              <w:t xml:space="preserve"> </w:t>
            </w:r>
          </w:p>
          <w:p w14:paraId="51B79CBD" w14:textId="758A3A97" w:rsidR="00E964F4" w:rsidRPr="00FC3A5E" w:rsidRDefault="00E964F4" w:rsidP="0076252E">
            <w:pPr>
              <w:rPr>
                <w:rFonts w:eastAsia="Arial"/>
                <w:bCs/>
                <w:lang w:val="es-ES"/>
              </w:rPr>
            </w:pPr>
            <w:proofErr w:type="spellStart"/>
            <w:r w:rsidRPr="00FC3A5E">
              <w:rPr>
                <w:rFonts w:eastAsia="Arial"/>
                <w:bCs/>
                <w:lang w:val="es-ES"/>
              </w:rPr>
              <w:t>Title</w:t>
            </w:r>
            <w:proofErr w:type="spellEnd"/>
            <w:r w:rsidRPr="00FC3A5E">
              <w:rPr>
                <w:rFonts w:eastAsia="Arial"/>
                <w:bCs/>
                <w:lang w:val="es-ES"/>
              </w:rPr>
              <w:t xml:space="preserve">/Cargo: </w:t>
            </w:r>
            <w:r w:rsidR="00F12452">
              <w:rPr>
                <w:rFonts w:eastAsia="Arial"/>
                <w:bCs/>
                <w:lang w:val="es-ES"/>
              </w:rPr>
              <w:t xml:space="preserve">Legal Representative / </w:t>
            </w:r>
            <w:r w:rsidR="00F12452">
              <w:rPr>
                <w:bCs/>
                <w:lang w:val="es-ES"/>
              </w:rPr>
              <w:t>Representante Legal</w:t>
            </w:r>
          </w:p>
          <w:p w14:paraId="0C04ED1C" w14:textId="77777777" w:rsidR="00E964F4" w:rsidRPr="00FC3A5E" w:rsidRDefault="00E964F4" w:rsidP="0076252E">
            <w:pPr>
              <w:jc w:val="both"/>
              <w:rPr>
                <w:rFonts w:eastAsia="Arial"/>
                <w:b/>
                <w:u w:val="single"/>
                <w:lang w:val="es-ES"/>
              </w:rPr>
            </w:pPr>
          </w:p>
        </w:tc>
      </w:tr>
    </w:tbl>
    <w:p w14:paraId="46EE4B16" w14:textId="77777777" w:rsidR="00AD5812" w:rsidRPr="00FC3A5E" w:rsidRDefault="00AD5812" w:rsidP="00CD32A1">
      <w:pPr>
        <w:jc w:val="both"/>
        <w:rPr>
          <w:rFonts w:eastAsia="Arial"/>
          <w:lang w:val="es-ES"/>
        </w:rPr>
      </w:pPr>
    </w:p>
    <w:p w14:paraId="0F65913A" w14:textId="0711C5D4" w:rsidR="00637EA3" w:rsidRPr="00FC3A5E" w:rsidRDefault="00637EA3">
      <w:pPr>
        <w:spacing w:after="200" w:line="276" w:lineRule="auto"/>
        <w:rPr>
          <w:rFonts w:eastAsia="Arial"/>
          <w:lang w:val="es-ES"/>
        </w:rPr>
      </w:pPr>
      <w:r w:rsidRPr="00FC3A5E">
        <w:rPr>
          <w:rFonts w:eastAsia="Arial"/>
          <w:lang w:val="es-ES"/>
        </w:rPr>
        <w:br w:type="page"/>
      </w:r>
    </w:p>
    <w:tbl>
      <w:tblPr>
        <w:tblStyle w:val="TableGrid"/>
        <w:tblW w:w="8926" w:type="dxa"/>
        <w:tblLook w:val="04A0" w:firstRow="1" w:lastRow="0" w:firstColumn="1" w:lastColumn="0" w:noHBand="0" w:noVBand="1"/>
      </w:tblPr>
      <w:tblGrid>
        <w:gridCol w:w="4227"/>
        <w:gridCol w:w="4699"/>
      </w:tblGrid>
      <w:tr w:rsidR="004E3306" w14:paraId="03DAB723" w14:textId="77777777" w:rsidTr="0060045E">
        <w:tc>
          <w:tcPr>
            <w:tcW w:w="4227" w:type="dxa"/>
          </w:tcPr>
          <w:p w14:paraId="0BC32B66" w14:textId="0B29C4F3" w:rsidR="004E3306" w:rsidRPr="0080014D" w:rsidRDefault="00AD5812" w:rsidP="00D2156B">
            <w:pPr>
              <w:jc w:val="center"/>
              <w:rPr>
                <w:rFonts w:eastAsia="Libre Baskerville"/>
                <w:b/>
                <w:color w:val="000000"/>
                <w:lang w:val="en-US"/>
              </w:rPr>
            </w:pPr>
            <w:r w:rsidRPr="00FC3A5E">
              <w:rPr>
                <w:rFonts w:eastAsia="Arial"/>
                <w:lang w:val="es-ES"/>
              </w:rPr>
              <w:lastRenderedPageBreak/>
              <w:br w:type="page"/>
            </w:r>
            <w:r w:rsidR="004E3306" w:rsidRPr="0080014D">
              <w:rPr>
                <w:rFonts w:eastAsia="Libre Baskerville"/>
                <w:b/>
                <w:color w:val="000000"/>
                <w:lang w:val="en-US"/>
              </w:rPr>
              <w:t>Exhibit “</w:t>
            </w:r>
            <w:r w:rsidR="009C23A0" w:rsidRPr="0080014D">
              <w:rPr>
                <w:rFonts w:eastAsia="Libre Baskerville"/>
                <w:b/>
                <w:color w:val="000000"/>
                <w:lang w:val="en-US"/>
              </w:rPr>
              <w:t>A</w:t>
            </w:r>
            <w:r w:rsidR="004E3306" w:rsidRPr="0080014D">
              <w:rPr>
                <w:rFonts w:eastAsia="Libre Baskerville"/>
                <w:b/>
                <w:color w:val="000000"/>
                <w:lang w:val="en-US"/>
              </w:rPr>
              <w:t>”</w:t>
            </w:r>
          </w:p>
        </w:tc>
        <w:tc>
          <w:tcPr>
            <w:tcW w:w="4699" w:type="dxa"/>
          </w:tcPr>
          <w:p w14:paraId="433B1394" w14:textId="77777777" w:rsidR="004E3306" w:rsidRPr="0080014D" w:rsidRDefault="004E3306" w:rsidP="00D2156B">
            <w:pPr>
              <w:jc w:val="center"/>
              <w:rPr>
                <w:rFonts w:eastAsia="Libre Baskerville"/>
                <w:b/>
                <w:color w:val="000000"/>
                <w:lang w:val="es-MX"/>
              </w:rPr>
            </w:pPr>
            <w:r w:rsidRPr="0080014D">
              <w:rPr>
                <w:rFonts w:eastAsia="Libre Baskerville"/>
                <w:b/>
                <w:color w:val="000000"/>
                <w:lang w:val="es-MX"/>
              </w:rPr>
              <w:t>Anexo “A”</w:t>
            </w:r>
          </w:p>
          <w:p w14:paraId="59649CA8" w14:textId="267FCA5F" w:rsidR="004E3306" w:rsidRPr="0080014D" w:rsidRDefault="004E3306" w:rsidP="00D2156B">
            <w:pPr>
              <w:jc w:val="center"/>
              <w:rPr>
                <w:rFonts w:eastAsia="Libre Baskerville"/>
                <w:b/>
                <w:color w:val="000000"/>
                <w:lang w:val="es-MX"/>
              </w:rPr>
            </w:pPr>
          </w:p>
        </w:tc>
      </w:tr>
      <w:tr w:rsidR="004E3306" w14:paraId="6C89F1C6" w14:textId="77777777" w:rsidTr="0060045E">
        <w:tc>
          <w:tcPr>
            <w:tcW w:w="4227" w:type="dxa"/>
          </w:tcPr>
          <w:p w14:paraId="6937DBED" w14:textId="277B6F38" w:rsidR="004E3306" w:rsidRPr="0080014D" w:rsidRDefault="004E3306" w:rsidP="00D2156B">
            <w:pPr>
              <w:jc w:val="center"/>
              <w:rPr>
                <w:rFonts w:eastAsia="Libre Baskerville"/>
                <w:b/>
                <w:color w:val="000000"/>
                <w:lang w:val="en-US"/>
              </w:rPr>
            </w:pPr>
            <w:r w:rsidRPr="0080014D">
              <w:rPr>
                <w:rFonts w:eastAsia="Libre Baskerville"/>
                <w:b/>
                <w:color w:val="000000"/>
                <w:lang w:val="en-US"/>
              </w:rPr>
              <w:t>The Equipment</w:t>
            </w:r>
          </w:p>
        </w:tc>
        <w:tc>
          <w:tcPr>
            <w:tcW w:w="4699" w:type="dxa"/>
          </w:tcPr>
          <w:p w14:paraId="752D4692" w14:textId="77777777" w:rsidR="004E3306" w:rsidRPr="0080014D" w:rsidRDefault="004E3306" w:rsidP="00D2156B">
            <w:pPr>
              <w:jc w:val="center"/>
              <w:rPr>
                <w:rFonts w:eastAsia="Libre Baskerville"/>
                <w:b/>
                <w:color w:val="000000"/>
                <w:lang w:val="es-MX"/>
              </w:rPr>
            </w:pPr>
            <w:r w:rsidRPr="0080014D">
              <w:rPr>
                <w:rFonts w:eastAsia="Libre Baskerville"/>
                <w:b/>
                <w:color w:val="000000"/>
                <w:lang w:val="es-MX"/>
              </w:rPr>
              <w:t>Los Equipos</w:t>
            </w:r>
          </w:p>
          <w:p w14:paraId="1EFD0A89" w14:textId="0D6A9DE1" w:rsidR="00C078C6" w:rsidRPr="0080014D" w:rsidRDefault="00C078C6" w:rsidP="00D2156B">
            <w:pPr>
              <w:jc w:val="center"/>
              <w:rPr>
                <w:rFonts w:eastAsia="Libre Baskerville"/>
                <w:b/>
                <w:color w:val="000000"/>
                <w:lang w:val="es-MX"/>
              </w:rPr>
            </w:pPr>
          </w:p>
        </w:tc>
      </w:tr>
      <w:tr w:rsidR="00C078C6" w:rsidRPr="006E177D" w14:paraId="674B7F3C" w14:textId="77777777" w:rsidTr="0060045E">
        <w:tc>
          <w:tcPr>
            <w:tcW w:w="4227" w:type="dxa"/>
          </w:tcPr>
          <w:p w14:paraId="5E9BCC2D" w14:textId="70C9439D" w:rsidR="00F84336" w:rsidRPr="00F84336" w:rsidRDefault="00F84336" w:rsidP="00E41B30">
            <w:pPr>
              <w:jc w:val="both"/>
              <w:rPr>
                <w:bCs/>
                <w:lang w:val="en-US"/>
              </w:rPr>
            </w:pPr>
            <w:r w:rsidRPr="00F84336">
              <w:rPr>
                <w:bCs/>
                <w:lang w:val="en-US"/>
              </w:rPr>
              <w:t>Modular grid-tie solar energy gener</w:t>
            </w:r>
            <w:r w:rsidRPr="00FC3A5E">
              <w:rPr>
                <w:bCs/>
                <w:lang w:val="en-US"/>
              </w:rPr>
              <w:t xml:space="preserve">ation system with </w:t>
            </w:r>
            <w:r w:rsidR="006C0177">
              <w:rPr>
                <w:bCs/>
                <w:lang w:val="en-US"/>
              </w:rPr>
              <w:t>90</w:t>
            </w:r>
            <w:ins w:id="5" w:author="Jason Potts" w:date="2025-09-19T09:39:00Z" w16du:dateUtc="2025-09-19T15:39:00Z">
              <w:r w:rsidR="007C765C">
                <w:rPr>
                  <w:bCs/>
                  <w:lang w:val="en-US"/>
                </w:rPr>
                <w:t>0</w:t>
              </w:r>
            </w:ins>
            <w:del w:id="6" w:author="Jason Potts" w:date="2025-09-19T09:39:00Z" w16du:dateUtc="2025-09-19T15:39:00Z">
              <w:r w:rsidR="006C0177" w:rsidDel="007C765C">
                <w:rPr>
                  <w:bCs/>
                  <w:lang w:val="en-US"/>
                </w:rPr>
                <w:delText>6</w:delText>
              </w:r>
            </w:del>
            <w:r w:rsidR="006C0177">
              <w:rPr>
                <w:bCs/>
                <w:lang w:val="en-US"/>
              </w:rPr>
              <w:t>.</w:t>
            </w:r>
            <w:ins w:id="7" w:author="Jason Potts" w:date="2025-09-19T09:39:00Z" w16du:dateUtc="2025-09-19T15:39:00Z">
              <w:r w:rsidR="007C765C">
                <w:rPr>
                  <w:bCs/>
                  <w:lang w:val="en-US"/>
                </w:rPr>
                <w:t>32</w:t>
              </w:r>
            </w:ins>
            <w:del w:id="8" w:author="Jason Potts" w:date="2025-09-19T09:39:00Z" w16du:dateUtc="2025-09-19T15:39:00Z">
              <w:r w:rsidR="006C0177" w:rsidDel="007C765C">
                <w:rPr>
                  <w:bCs/>
                  <w:lang w:val="en-US"/>
                </w:rPr>
                <w:delText>44</w:delText>
              </w:r>
            </w:del>
            <w:r>
              <w:rPr>
                <w:bCs/>
                <w:lang w:val="en-US"/>
              </w:rPr>
              <w:t xml:space="preserve"> kilowatts of power, composed of:</w:t>
            </w:r>
          </w:p>
          <w:p w14:paraId="2BD9AB9B" w14:textId="77777777" w:rsidR="00F84336" w:rsidRPr="00F84336" w:rsidRDefault="00F84336" w:rsidP="00E41B30">
            <w:pPr>
              <w:jc w:val="both"/>
              <w:rPr>
                <w:bCs/>
                <w:lang w:val="en-US"/>
              </w:rPr>
            </w:pPr>
          </w:p>
          <w:p w14:paraId="36759769" w14:textId="03110A5A" w:rsidR="00F84336" w:rsidRPr="00FC3A5E" w:rsidRDefault="006C0177" w:rsidP="006C0177">
            <w:pPr>
              <w:jc w:val="both"/>
              <w:rPr>
                <w:bCs/>
                <w:color w:val="000000"/>
                <w:lang w:val="en-US"/>
              </w:rPr>
            </w:pPr>
            <w:r>
              <w:rPr>
                <w:bCs/>
                <w:lang w:val="en-US"/>
              </w:rPr>
              <w:t>1,3</w:t>
            </w:r>
            <w:ins w:id="9" w:author="Jason Potts" w:date="2025-09-19T09:39:00Z" w16du:dateUtc="2025-09-19T15:39:00Z">
              <w:r w:rsidR="007C765C">
                <w:rPr>
                  <w:bCs/>
                  <w:lang w:val="en-US"/>
                </w:rPr>
                <w:t>24</w:t>
              </w:r>
            </w:ins>
            <w:del w:id="10" w:author="Jason Potts" w:date="2025-09-19T09:39:00Z" w16du:dateUtc="2025-09-19T15:39:00Z">
              <w:r w:rsidDel="007C765C">
                <w:rPr>
                  <w:bCs/>
                  <w:lang w:val="en-US"/>
                </w:rPr>
                <w:delText>33</w:delText>
              </w:r>
            </w:del>
            <w:r w:rsidR="00F84336" w:rsidRPr="00FC3A5E">
              <w:rPr>
                <w:bCs/>
                <w:lang w:val="en-US"/>
              </w:rPr>
              <w:t xml:space="preserve"> </w:t>
            </w:r>
            <w:r w:rsidR="002C77CF">
              <w:rPr>
                <w:bCs/>
                <w:lang w:val="en-US"/>
              </w:rPr>
              <w:t>(</w:t>
            </w:r>
            <w:r>
              <w:rPr>
                <w:bCs/>
                <w:lang w:val="en-US"/>
              </w:rPr>
              <w:t xml:space="preserve">one thousand three hundred </w:t>
            </w:r>
            <w:proofErr w:type="gramStart"/>
            <w:r>
              <w:rPr>
                <w:bCs/>
                <w:lang w:val="en-US"/>
              </w:rPr>
              <w:t>thirty three</w:t>
            </w:r>
            <w:proofErr w:type="gramEnd"/>
            <w:r w:rsidR="002C77CF">
              <w:rPr>
                <w:bCs/>
                <w:lang w:val="en-US"/>
              </w:rPr>
              <w:t xml:space="preserve">) </w:t>
            </w:r>
            <w:r w:rsidR="00F84336" w:rsidRPr="00FC3A5E">
              <w:rPr>
                <w:bCs/>
                <w:color w:val="000000"/>
                <w:lang w:val="en-US"/>
              </w:rPr>
              <w:t>solar photovoltaic panels</w:t>
            </w:r>
            <w:r w:rsidR="00F84336">
              <w:rPr>
                <w:bCs/>
                <w:color w:val="000000"/>
                <w:lang w:val="en-US"/>
              </w:rPr>
              <w:t xml:space="preserve"> model</w:t>
            </w:r>
            <w:r w:rsidR="00F84336" w:rsidRPr="00FC3A5E">
              <w:rPr>
                <w:bCs/>
                <w:color w:val="000000"/>
                <w:lang w:val="en-US"/>
              </w:rPr>
              <w:t xml:space="preserve"> </w:t>
            </w:r>
            <w:r w:rsidRPr="006C0177">
              <w:rPr>
                <w:bCs/>
                <w:color w:val="000000"/>
                <w:lang w:val="en-US"/>
              </w:rPr>
              <w:t xml:space="preserve">CS7N-680TB-AG, </w:t>
            </w:r>
            <w:proofErr w:type="spellStart"/>
            <w:r w:rsidRPr="006C0177">
              <w:rPr>
                <w:bCs/>
                <w:color w:val="000000"/>
                <w:lang w:val="en-US"/>
              </w:rPr>
              <w:t>marca</w:t>
            </w:r>
            <w:proofErr w:type="spellEnd"/>
            <w:r w:rsidRPr="006C0177">
              <w:rPr>
                <w:bCs/>
                <w:color w:val="000000"/>
                <w:lang w:val="en-US"/>
              </w:rPr>
              <w:t xml:space="preserve"> Canadian Solar con 680 watts</w:t>
            </w:r>
            <w:r>
              <w:rPr>
                <w:bCs/>
                <w:color w:val="000000"/>
                <w:lang w:val="en-US"/>
              </w:rPr>
              <w:t>.</w:t>
            </w:r>
          </w:p>
          <w:p w14:paraId="54B5ADCE" w14:textId="7606D837" w:rsidR="00702D78" w:rsidRDefault="00702D78" w:rsidP="00E41B30">
            <w:pPr>
              <w:jc w:val="both"/>
              <w:rPr>
                <w:rFonts w:eastAsia="Libre Baskerville"/>
                <w:bCs/>
                <w:i/>
                <w:iCs/>
                <w:color w:val="000000"/>
                <w:lang w:val="en-US"/>
              </w:rPr>
            </w:pPr>
          </w:p>
          <w:p w14:paraId="74EBE56B" w14:textId="688BEF12" w:rsidR="0055619D" w:rsidRPr="006E177D" w:rsidRDefault="0055619D" w:rsidP="0055619D">
            <w:pPr>
              <w:jc w:val="center"/>
              <w:rPr>
                <w:rFonts w:eastAsia="Libre Baskerville"/>
                <w:b/>
                <w:color w:val="000000"/>
                <w:lang w:val="en-US"/>
              </w:rPr>
            </w:pPr>
            <w:r w:rsidRPr="006E177D">
              <w:rPr>
                <w:rFonts w:eastAsia="Libre Baskerville"/>
                <w:b/>
                <w:color w:val="000000"/>
                <w:lang w:val="en-US"/>
              </w:rPr>
              <w:t>SOLAR PANELS’ SERIAL NUMBERS</w:t>
            </w:r>
          </w:p>
          <w:p w14:paraId="18CD38E1" w14:textId="77777777" w:rsidR="0055619D" w:rsidRPr="006E177D" w:rsidRDefault="0055619D" w:rsidP="00FC3A5E">
            <w:pPr>
              <w:jc w:val="both"/>
              <w:rPr>
                <w:rFonts w:eastAsia="Libre Baskerville"/>
                <w:b/>
                <w:color w:val="000000"/>
                <w:lang w:val="en-US"/>
              </w:rPr>
            </w:pPr>
          </w:p>
          <w:p w14:paraId="4A8BAEE2" w14:textId="0C76CE55" w:rsidR="0055619D" w:rsidRPr="00FC3A5E" w:rsidRDefault="0055619D" w:rsidP="006E177D">
            <w:pPr>
              <w:pStyle w:val="HTMLPreformatted"/>
              <w:jc w:val="both"/>
              <w:rPr>
                <w:rFonts w:ascii="Times New Roman" w:hAnsi="Times New Roman" w:cs="Times New Roman"/>
                <w:color w:val="202124"/>
                <w:sz w:val="24"/>
                <w:szCs w:val="24"/>
                <w:lang w:val="en-US"/>
              </w:rPr>
            </w:pPr>
            <w:r w:rsidRPr="006E177D">
              <w:rPr>
                <w:rStyle w:val="y2iqfc"/>
                <w:rFonts w:ascii="Times New Roman" w:hAnsi="Times New Roman" w:cs="Times New Roman"/>
                <w:color w:val="202124"/>
                <w:sz w:val="24"/>
                <w:szCs w:val="24"/>
                <w:lang w:val="en"/>
              </w:rPr>
              <w:t xml:space="preserve">The serial number of the Equipment will be notified in writing to the Buyer no later than </w:t>
            </w:r>
            <w:r w:rsidR="006C0177" w:rsidRPr="006C0177">
              <w:rPr>
                <w:rStyle w:val="y2iqfc"/>
                <w:rFonts w:ascii="Times New Roman" w:hAnsi="Times New Roman" w:cs="Times New Roman"/>
                <w:color w:val="202124"/>
                <w:sz w:val="24"/>
                <w:szCs w:val="24"/>
                <w:highlight w:val="yellow"/>
                <w:lang w:val="en"/>
              </w:rPr>
              <w:t>XXX</w:t>
            </w:r>
            <w:r w:rsidRPr="006E177D">
              <w:rPr>
                <w:rStyle w:val="y2iqfc"/>
                <w:rFonts w:ascii="Times New Roman" w:hAnsi="Times New Roman" w:cs="Times New Roman"/>
                <w:color w:val="202124"/>
                <w:sz w:val="24"/>
                <w:szCs w:val="24"/>
                <w:lang w:val="en"/>
              </w:rPr>
              <w:t xml:space="preserve"> prior to their importation. Said notification must be consented by the Buyer and will be an integral part of </w:t>
            </w:r>
            <w:r w:rsidR="004C09F9" w:rsidRPr="006E177D">
              <w:rPr>
                <w:rStyle w:val="y2iqfc"/>
                <w:rFonts w:ascii="Times New Roman" w:hAnsi="Times New Roman" w:cs="Times New Roman"/>
                <w:color w:val="202124"/>
                <w:sz w:val="24"/>
                <w:szCs w:val="24"/>
                <w:lang w:val="en"/>
              </w:rPr>
              <w:t>Exhibit</w:t>
            </w:r>
            <w:r w:rsidRPr="006E177D">
              <w:rPr>
                <w:rStyle w:val="y2iqfc"/>
                <w:rFonts w:ascii="Times New Roman" w:hAnsi="Times New Roman" w:cs="Times New Roman"/>
                <w:color w:val="202124"/>
                <w:sz w:val="24"/>
                <w:szCs w:val="24"/>
                <w:lang w:val="en"/>
              </w:rPr>
              <w:t xml:space="preserve"> "A" of this Agreement.</w:t>
            </w:r>
          </w:p>
          <w:p w14:paraId="4C1CFB79" w14:textId="77777777" w:rsidR="0055619D" w:rsidRDefault="0055619D" w:rsidP="00E41B30">
            <w:pPr>
              <w:jc w:val="both"/>
              <w:rPr>
                <w:rFonts w:eastAsia="Libre Baskerville"/>
                <w:bCs/>
                <w:i/>
                <w:iCs/>
                <w:color w:val="000000"/>
                <w:lang w:val="en-US"/>
              </w:rPr>
            </w:pPr>
          </w:p>
          <w:p w14:paraId="1AF590A1" w14:textId="77777777" w:rsidR="006C0177" w:rsidRDefault="006C0177" w:rsidP="006E177D">
            <w:pPr>
              <w:jc w:val="center"/>
              <w:rPr>
                <w:rFonts w:eastAsia="Libre Baskerville"/>
                <w:b/>
                <w:color w:val="000000"/>
                <w:lang w:val="en-US"/>
              </w:rPr>
            </w:pPr>
          </w:p>
          <w:p w14:paraId="0EE82122" w14:textId="5D5EDA9D" w:rsidR="006E177D" w:rsidRPr="006E177D" w:rsidRDefault="006E177D" w:rsidP="006E177D">
            <w:pPr>
              <w:jc w:val="center"/>
              <w:rPr>
                <w:rFonts w:eastAsia="Libre Baskerville"/>
                <w:b/>
                <w:color w:val="000000"/>
                <w:lang w:val="en-US"/>
              </w:rPr>
            </w:pPr>
            <w:r>
              <w:rPr>
                <w:rFonts w:eastAsia="Libre Baskerville"/>
                <w:b/>
                <w:color w:val="000000"/>
                <w:lang w:val="en-US"/>
              </w:rPr>
              <w:t>INSTALLATION SITE</w:t>
            </w:r>
          </w:p>
          <w:p w14:paraId="7A4BD676" w14:textId="77777777" w:rsidR="006E177D" w:rsidRPr="006E177D" w:rsidRDefault="006E177D" w:rsidP="006E177D">
            <w:pPr>
              <w:jc w:val="both"/>
              <w:rPr>
                <w:rFonts w:eastAsia="Libre Baskerville"/>
                <w:b/>
                <w:color w:val="000000"/>
                <w:lang w:val="en-US"/>
              </w:rPr>
            </w:pPr>
          </w:p>
          <w:p w14:paraId="6EB64EEE" w14:textId="1C2A02CA" w:rsidR="006E177D" w:rsidRPr="0055619D" w:rsidRDefault="006E177D" w:rsidP="006E177D">
            <w:pPr>
              <w:jc w:val="both"/>
              <w:rPr>
                <w:rFonts w:eastAsia="Libre Baskerville"/>
                <w:bCs/>
                <w:i/>
                <w:iCs/>
                <w:color w:val="000000"/>
                <w:lang w:val="en-US"/>
              </w:rPr>
            </w:pPr>
            <w:r w:rsidRPr="006E177D">
              <w:rPr>
                <w:rStyle w:val="y2iqfc"/>
                <w:color w:val="202124"/>
                <w:lang w:val="en"/>
              </w:rPr>
              <w:t xml:space="preserve">The </w:t>
            </w:r>
            <w:r>
              <w:rPr>
                <w:rStyle w:val="y2iqfc"/>
                <w:color w:val="202124"/>
                <w:lang w:val="en"/>
              </w:rPr>
              <w:t>installation details of the Equipment to be carried out by the Seller are found in Exhibit “D”.</w:t>
            </w:r>
          </w:p>
        </w:tc>
        <w:tc>
          <w:tcPr>
            <w:tcW w:w="4699" w:type="dxa"/>
          </w:tcPr>
          <w:p w14:paraId="4B135239" w14:textId="0F4A6052" w:rsidR="00F84336" w:rsidRPr="00F84336" w:rsidRDefault="00F84336" w:rsidP="00E41B30">
            <w:pPr>
              <w:jc w:val="both"/>
              <w:rPr>
                <w:bCs/>
                <w:lang w:val="es-ES"/>
              </w:rPr>
            </w:pPr>
            <w:r w:rsidRPr="00FC3A5E">
              <w:rPr>
                <w:bCs/>
                <w:lang w:val="es-ES"/>
              </w:rPr>
              <w:t>Sistema modular de genera</w:t>
            </w:r>
            <w:r>
              <w:rPr>
                <w:bCs/>
                <w:lang w:val="es-ES"/>
              </w:rPr>
              <w:t>ción</w:t>
            </w:r>
            <w:r w:rsidRPr="00FC3A5E">
              <w:rPr>
                <w:bCs/>
                <w:lang w:val="es-ES"/>
              </w:rPr>
              <w:t xml:space="preserve"> de </w:t>
            </w:r>
            <w:r>
              <w:rPr>
                <w:bCs/>
                <w:lang w:val="es-ES"/>
              </w:rPr>
              <w:t>e</w:t>
            </w:r>
            <w:r w:rsidRPr="00FC3A5E">
              <w:rPr>
                <w:bCs/>
                <w:lang w:val="es-ES"/>
              </w:rPr>
              <w:t xml:space="preserve">nergía solar </w:t>
            </w:r>
            <w:r>
              <w:rPr>
                <w:bCs/>
                <w:lang w:val="es-ES"/>
              </w:rPr>
              <w:t>para conexión</w:t>
            </w:r>
            <w:r w:rsidRPr="00FC3A5E">
              <w:rPr>
                <w:bCs/>
                <w:lang w:val="es-ES"/>
              </w:rPr>
              <w:t xml:space="preserve"> a la red</w:t>
            </w:r>
            <w:r>
              <w:rPr>
                <w:bCs/>
                <w:lang w:val="es-ES"/>
              </w:rPr>
              <w:t xml:space="preserve"> de </w:t>
            </w:r>
            <w:r w:rsidR="006C0177">
              <w:rPr>
                <w:bCs/>
                <w:lang w:val="es-ES"/>
              </w:rPr>
              <w:t>90</w:t>
            </w:r>
            <w:ins w:id="11" w:author="Jason Potts" w:date="2025-09-19T09:39:00Z" w16du:dateUtc="2025-09-19T15:39:00Z">
              <w:r w:rsidR="007C765C">
                <w:rPr>
                  <w:bCs/>
                  <w:lang w:val="es-ES"/>
                </w:rPr>
                <w:t>0</w:t>
              </w:r>
            </w:ins>
            <w:del w:id="12" w:author="Jason Potts" w:date="2025-09-19T09:39:00Z" w16du:dateUtc="2025-09-19T15:39:00Z">
              <w:r w:rsidR="006C0177" w:rsidDel="007C765C">
                <w:rPr>
                  <w:bCs/>
                  <w:lang w:val="es-ES"/>
                </w:rPr>
                <w:delText>6</w:delText>
              </w:r>
            </w:del>
            <w:r w:rsidR="006C0177">
              <w:rPr>
                <w:bCs/>
                <w:lang w:val="es-ES"/>
              </w:rPr>
              <w:t>.</w:t>
            </w:r>
            <w:ins w:id="13" w:author="Jason Potts" w:date="2025-09-19T09:39:00Z" w16du:dateUtc="2025-09-19T15:39:00Z">
              <w:r w:rsidR="007C765C">
                <w:rPr>
                  <w:bCs/>
                  <w:lang w:val="es-ES"/>
                </w:rPr>
                <w:t>32</w:t>
              </w:r>
            </w:ins>
            <w:del w:id="14" w:author="Jason Potts" w:date="2025-09-19T09:39:00Z" w16du:dateUtc="2025-09-19T15:39:00Z">
              <w:r w:rsidR="006C0177" w:rsidDel="007C765C">
                <w:rPr>
                  <w:bCs/>
                  <w:lang w:val="es-ES"/>
                </w:rPr>
                <w:delText>44</w:delText>
              </w:r>
            </w:del>
            <w:r>
              <w:rPr>
                <w:bCs/>
                <w:lang w:val="es-ES"/>
              </w:rPr>
              <w:t xml:space="preserve"> kilowatts de potencia, compuesto de: </w:t>
            </w:r>
          </w:p>
          <w:p w14:paraId="2A471285" w14:textId="77777777" w:rsidR="00F84336" w:rsidRPr="00F84336" w:rsidRDefault="00F84336" w:rsidP="00E41B30">
            <w:pPr>
              <w:jc w:val="both"/>
              <w:rPr>
                <w:bCs/>
                <w:lang w:val="es-ES"/>
              </w:rPr>
            </w:pPr>
          </w:p>
          <w:p w14:paraId="710A20FB" w14:textId="5EE0F57F" w:rsidR="0055619D" w:rsidRPr="006C0177" w:rsidRDefault="006C0177" w:rsidP="00E41B30">
            <w:pPr>
              <w:jc w:val="both"/>
              <w:rPr>
                <w:bCs/>
                <w:color w:val="000000"/>
              </w:rPr>
            </w:pPr>
            <w:r>
              <w:rPr>
                <w:bCs/>
                <w:lang w:val="es-ES"/>
              </w:rPr>
              <w:t>1,3</w:t>
            </w:r>
            <w:ins w:id="15" w:author="Jason Potts" w:date="2025-09-19T09:39:00Z" w16du:dateUtc="2025-09-19T15:39:00Z">
              <w:r w:rsidR="007C765C">
                <w:rPr>
                  <w:bCs/>
                  <w:lang w:val="es-ES"/>
                </w:rPr>
                <w:t>24</w:t>
              </w:r>
            </w:ins>
            <w:del w:id="16" w:author="Jason Potts" w:date="2025-09-19T09:39:00Z" w16du:dateUtc="2025-09-19T15:39:00Z">
              <w:r w:rsidDel="007C765C">
                <w:rPr>
                  <w:bCs/>
                  <w:lang w:val="es-ES"/>
                </w:rPr>
                <w:delText>33</w:delText>
              </w:r>
            </w:del>
            <w:r w:rsidR="002C77CF">
              <w:rPr>
                <w:bCs/>
                <w:lang w:val="es-ES"/>
              </w:rPr>
              <w:t xml:space="preserve"> (</w:t>
            </w:r>
            <w:r>
              <w:rPr>
                <w:bCs/>
                <w:lang w:val="es-ES"/>
              </w:rPr>
              <w:t>mil trescientos treinta y tres</w:t>
            </w:r>
            <w:r w:rsidR="002C77CF">
              <w:rPr>
                <w:bCs/>
                <w:lang w:val="es-ES"/>
              </w:rPr>
              <w:t>)</w:t>
            </w:r>
            <w:r w:rsidR="0070096D">
              <w:rPr>
                <w:bCs/>
                <w:lang w:val="es-ES"/>
              </w:rPr>
              <w:t xml:space="preserve"> </w:t>
            </w:r>
            <w:r w:rsidR="00F84336">
              <w:rPr>
                <w:bCs/>
                <w:color w:val="000000"/>
              </w:rPr>
              <w:t>paneles</w:t>
            </w:r>
            <w:r w:rsidR="00F84336" w:rsidRPr="00E41B30">
              <w:rPr>
                <w:bCs/>
                <w:color w:val="000000"/>
              </w:rPr>
              <w:t xml:space="preserve"> </w:t>
            </w:r>
            <w:r w:rsidR="00E41B30" w:rsidRPr="00E41B30">
              <w:rPr>
                <w:bCs/>
                <w:color w:val="000000"/>
              </w:rPr>
              <w:t>solares fotovoltaicos</w:t>
            </w:r>
            <w:r w:rsidR="00F84336">
              <w:rPr>
                <w:bCs/>
                <w:color w:val="000000"/>
              </w:rPr>
              <w:t xml:space="preserve"> modelo </w:t>
            </w:r>
            <w:r w:rsidRPr="006C0177">
              <w:rPr>
                <w:bCs/>
                <w:color w:val="000000"/>
              </w:rPr>
              <w:t>CS7N-680TB-AG, marca Canadian Solar con 680 watts</w:t>
            </w:r>
            <w:r>
              <w:rPr>
                <w:bCs/>
                <w:color w:val="000000"/>
              </w:rPr>
              <w:t>.</w:t>
            </w:r>
          </w:p>
          <w:p w14:paraId="63B735CF" w14:textId="77777777" w:rsidR="0055619D" w:rsidRDefault="0055619D" w:rsidP="00E41B30">
            <w:pPr>
              <w:jc w:val="both"/>
              <w:rPr>
                <w:rFonts w:eastAsia="Libre Baskerville"/>
                <w:b/>
                <w:i/>
                <w:iCs/>
                <w:color w:val="FF0000"/>
                <w:lang w:val="es-ES"/>
              </w:rPr>
            </w:pPr>
          </w:p>
          <w:p w14:paraId="77F7986E" w14:textId="12301C98" w:rsidR="0055619D" w:rsidRDefault="0055619D" w:rsidP="0055619D">
            <w:pPr>
              <w:jc w:val="center"/>
              <w:rPr>
                <w:rFonts w:eastAsia="Libre Baskerville"/>
                <w:b/>
                <w:color w:val="000000"/>
                <w:lang w:val="es-ES"/>
              </w:rPr>
            </w:pPr>
            <w:r>
              <w:rPr>
                <w:rFonts w:eastAsia="Libre Baskerville"/>
                <w:b/>
                <w:color w:val="000000"/>
                <w:lang w:val="es-ES"/>
              </w:rPr>
              <w:t>NÚMERO DE SERIE DE LOS PANELES SOLARES</w:t>
            </w:r>
          </w:p>
          <w:p w14:paraId="709FA061" w14:textId="77777777" w:rsidR="0055619D" w:rsidRDefault="0055619D" w:rsidP="0055619D">
            <w:pPr>
              <w:jc w:val="center"/>
              <w:rPr>
                <w:rFonts w:eastAsia="Libre Baskerville"/>
                <w:b/>
                <w:color w:val="000000"/>
                <w:lang w:val="es-ES"/>
              </w:rPr>
            </w:pPr>
          </w:p>
          <w:p w14:paraId="6D91A6A2" w14:textId="77777777" w:rsidR="006C0177" w:rsidRDefault="006C0177" w:rsidP="0055619D">
            <w:pPr>
              <w:jc w:val="center"/>
              <w:rPr>
                <w:rFonts w:eastAsia="Libre Baskerville"/>
                <w:b/>
                <w:color w:val="000000"/>
                <w:lang w:val="es-ES"/>
              </w:rPr>
            </w:pPr>
          </w:p>
          <w:p w14:paraId="36D8A326" w14:textId="7D1D053C" w:rsidR="0055619D" w:rsidRPr="0003036A" w:rsidRDefault="0055619D" w:rsidP="0055619D">
            <w:pPr>
              <w:jc w:val="both"/>
              <w:rPr>
                <w:rFonts w:eastAsia="Libre Baskerville"/>
                <w:color w:val="000000"/>
                <w:lang w:val="es-ES"/>
              </w:rPr>
            </w:pPr>
            <w:r>
              <w:rPr>
                <w:rFonts w:eastAsia="Libre Baskerville"/>
                <w:color w:val="000000"/>
                <w:lang w:val="es-ES"/>
              </w:rPr>
              <w:t xml:space="preserve">El número de serie de los Equipos será notificado por escrito al Comprador </w:t>
            </w:r>
            <w:r w:rsidRPr="0003036A">
              <w:rPr>
                <w:rFonts w:eastAsia="Libre Baskerville"/>
                <w:color w:val="000000"/>
                <w:lang w:val="es-ES"/>
              </w:rPr>
              <w:t xml:space="preserve">a más tardar el </w:t>
            </w:r>
            <w:r w:rsidR="006C0177" w:rsidRPr="006C0177">
              <w:rPr>
                <w:rFonts w:eastAsia="Libre Baskerville"/>
                <w:color w:val="000000"/>
                <w:highlight w:val="yellow"/>
                <w:lang w:val="es-ES"/>
              </w:rPr>
              <w:t>XXX</w:t>
            </w:r>
            <w:r w:rsidRPr="0003036A">
              <w:rPr>
                <w:rFonts w:eastAsia="Libre Baskerville"/>
                <w:color w:val="000000"/>
                <w:lang w:val="es-ES"/>
              </w:rPr>
              <w:t xml:space="preserve"> previo a la importación de </w:t>
            </w:r>
            <w:proofErr w:type="gramStart"/>
            <w:r w:rsidRPr="0003036A">
              <w:rPr>
                <w:rFonts w:eastAsia="Libre Baskerville"/>
                <w:color w:val="000000"/>
                <w:lang w:val="es-ES"/>
              </w:rPr>
              <w:t>los</w:t>
            </w:r>
            <w:r>
              <w:rPr>
                <w:rFonts w:eastAsia="Libre Baskerville"/>
                <w:color w:val="000000"/>
                <w:lang w:val="es-ES"/>
              </w:rPr>
              <w:t xml:space="preserve"> mismos</w:t>
            </w:r>
            <w:proofErr w:type="gramEnd"/>
            <w:r w:rsidRPr="0003036A">
              <w:rPr>
                <w:rFonts w:eastAsia="Libre Baskerville"/>
                <w:color w:val="000000"/>
                <w:lang w:val="es-ES"/>
              </w:rPr>
              <w:t>.</w:t>
            </w:r>
            <w:r>
              <w:rPr>
                <w:rFonts w:eastAsia="Libre Baskerville"/>
                <w:color w:val="000000"/>
                <w:lang w:val="es-ES"/>
              </w:rPr>
              <w:t xml:space="preserve"> Dicha notificación deberá ser firmada de conformidad por parte del Comprador y será parte integral del Anexo “A" del presente contrato.</w:t>
            </w:r>
          </w:p>
          <w:p w14:paraId="158AABE0" w14:textId="77777777" w:rsidR="0055619D" w:rsidRDefault="0055619D" w:rsidP="00E41B30">
            <w:pPr>
              <w:jc w:val="both"/>
              <w:rPr>
                <w:rFonts w:eastAsia="Libre Baskerville"/>
                <w:b/>
                <w:i/>
                <w:iCs/>
                <w:color w:val="FF0000"/>
                <w:lang w:val="es-ES"/>
              </w:rPr>
            </w:pPr>
          </w:p>
          <w:p w14:paraId="20CC0DC1" w14:textId="36CFB891" w:rsidR="006E177D" w:rsidRPr="00804CC1" w:rsidRDefault="006E177D" w:rsidP="006E177D">
            <w:pPr>
              <w:jc w:val="center"/>
              <w:rPr>
                <w:rFonts w:eastAsia="Libre Baskerville"/>
                <w:b/>
                <w:color w:val="000000"/>
                <w:lang w:val="es-ES"/>
              </w:rPr>
            </w:pPr>
            <w:r w:rsidRPr="00804CC1">
              <w:rPr>
                <w:rFonts w:eastAsia="Libre Baskerville"/>
                <w:b/>
                <w:color w:val="000000"/>
                <w:lang w:val="es-ES"/>
              </w:rPr>
              <w:t>LUGAR DE INSTALACIÓN</w:t>
            </w:r>
          </w:p>
          <w:p w14:paraId="4F385E82" w14:textId="77777777" w:rsidR="006E177D" w:rsidRPr="00804CC1" w:rsidRDefault="006E177D" w:rsidP="006E177D">
            <w:pPr>
              <w:jc w:val="both"/>
              <w:rPr>
                <w:rFonts w:eastAsia="Libre Baskerville"/>
                <w:b/>
                <w:color w:val="000000"/>
                <w:lang w:val="es-ES"/>
              </w:rPr>
            </w:pPr>
          </w:p>
          <w:p w14:paraId="62FEE2B1" w14:textId="0BDBB90B" w:rsidR="0055619D" w:rsidRPr="006E177D" w:rsidRDefault="006E177D" w:rsidP="00E41B30">
            <w:pPr>
              <w:jc w:val="both"/>
              <w:rPr>
                <w:rFonts w:eastAsia="Libre Baskerville"/>
                <w:b/>
                <w:i/>
                <w:iCs/>
                <w:color w:val="FF0000"/>
                <w:lang w:val="es-ES"/>
              </w:rPr>
            </w:pPr>
            <w:r w:rsidRPr="006E177D">
              <w:rPr>
                <w:rStyle w:val="y2iqfc"/>
                <w:color w:val="202124"/>
                <w:lang w:val="es-ES"/>
              </w:rPr>
              <w:t xml:space="preserve">Los detalles de instalación de los Equipos que serán efectuados por el Vendedor se encuentran en </w:t>
            </w:r>
            <w:r>
              <w:rPr>
                <w:rStyle w:val="y2iqfc"/>
                <w:color w:val="202124"/>
                <w:lang w:val="es-ES"/>
              </w:rPr>
              <w:t>Anexo</w:t>
            </w:r>
            <w:r w:rsidRPr="006E177D">
              <w:rPr>
                <w:rStyle w:val="y2iqfc"/>
                <w:color w:val="202124"/>
                <w:lang w:val="es-ES"/>
              </w:rPr>
              <w:t xml:space="preserve"> “D”.</w:t>
            </w:r>
          </w:p>
        </w:tc>
      </w:tr>
    </w:tbl>
    <w:p w14:paraId="50530CD1" w14:textId="5E5CBB06" w:rsidR="00573B66" w:rsidRPr="006E177D" w:rsidRDefault="00573B66" w:rsidP="00D2156B">
      <w:pPr>
        <w:jc w:val="center"/>
        <w:rPr>
          <w:rFonts w:eastAsia="Libre Baskerville"/>
          <w:b/>
          <w:color w:val="000000"/>
          <w:lang w:val="es-ES"/>
        </w:rPr>
      </w:pPr>
    </w:p>
    <w:p w14:paraId="7D4F3377" w14:textId="22348784" w:rsidR="00B87C5E" w:rsidRPr="006E177D" w:rsidRDefault="00B87C5E" w:rsidP="004E5CF5">
      <w:pPr>
        <w:rPr>
          <w:b/>
          <w:color w:val="000000"/>
          <w:lang w:val="es-ES"/>
        </w:rPr>
      </w:pPr>
    </w:p>
    <w:p w14:paraId="01D91BBA" w14:textId="41802BC9" w:rsidR="004E3306" w:rsidRPr="006E177D" w:rsidRDefault="002A7BAB">
      <w:pPr>
        <w:spacing w:after="200" w:line="276" w:lineRule="auto"/>
        <w:rPr>
          <w:rFonts w:eastAsia="Arial"/>
          <w:lang w:val="es-ES"/>
        </w:rPr>
      </w:pPr>
      <w:r w:rsidRPr="006E177D">
        <w:rPr>
          <w:rFonts w:eastAsia="Arial"/>
          <w:lang w:val="es-ES"/>
        </w:rPr>
        <w:br w:type="column"/>
      </w:r>
    </w:p>
    <w:tbl>
      <w:tblPr>
        <w:tblStyle w:val="TableGrid"/>
        <w:tblW w:w="8926" w:type="dxa"/>
        <w:tblLook w:val="04A0" w:firstRow="1" w:lastRow="0" w:firstColumn="1" w:lastColumn="0" w:noHBand="0" w:noVBand="1"/>
      </w:tblPr>
      <w:tblGrid>
        <w:gridCol w:w="4227"/>
        <w:gridCol w:w="4699"/>
      </w:tblGrid>
      <w:tr w:rsidR="009C23A0" w14:paraId="290A85EF" w14:textId="77777777" w:rsidTr="0060045E">
        <w:tc>
          <w:tcPr>
            <w:tcW w:w="4227" w:type="dxa"/>
          </w:tcPr>
          <w:p w14:paraId="1D961622" w14:textId="5545F06B" w:rsidR="009C23A0" w:rsidRPr="00F01996" w:rsidRDefault="009C23A0">
            <w:pPr>
              <w:jc w:val="center"/>
              <w:rPr>
                <w:rFonts w:eastAsia="Libre Baskerville"/>
                <w:b/>
                <w:color w:val="000000"/>
                <w:lang w:val="en-US"/>
              </w:rPr>
            </w:pPr>
            <w:r w:rsidRPr="00F01996">
              <w:rPr>
                <w:rFonts w:eastAsia="Libre Baskerville"/>
                <w:b/>
                <w:color w:val="000000"/>
                <w:lang w:val="en-US"/>
              </w:rPr>
              <w:t>Exhibit “B”</w:t>
            </w:r>
          </w:p>
        </w:tc>
        <w:tc>
          <w:tcPr>
            <w:tcW w:w="4699" w:type="dxa"/>
          </w:tcPr>
          <w:p w14:paraId="21DBDEA9" w14:textId="12163421" w:rsidR="009C23A0" w:rsidRPr="00F01996" w:rsidRDefault="009C23A0">
            <w:pPr>
              <w:jc w:val="center"/>
              <w:rPr>
                <w:rFonts w:eastAsia="Libre Baskerville"/>
                <w:b/>
                <w:color w:val="000000"/>
                <w:lang w:val="es-MX"/>
              </w:rPr>
            </w:pPr>
            <w:r w:rsidRPr="00F01996">
              <w:rPr>
                <w:rFonts w:eastAsia="Libre Baskerville"/>
                <w:b/>
                <w:color w:val="000000"/>
                <w:lang w:val="es-MX"/>
              </w:rPr>
              <w:t>Anexo “B”</w:t>
            </w:r>
          </w:p>
          <w:p w14:paraId="0AF9B7BD" w14:textId="77777777" w:rsidR="009C23A0" w:rsidRPr="00F01996" w:rsidRDefault="009C23A0">
            <w:pPr>
              <w:jc w:val="center"/>
              <w:rPr>
                <w:rFonts w:eastAsia="Libre Baskerville"/>
                <w:b/>
                <w:color w:val="000000"/>
                <w:lang w:val="es-MX"/>
              </w:rPr>
            </w:pPr>
          </w:p>
        </w:tc>
      </w:tr>
      <w:tr w:rsidR="009C23A0" w14:paraId="3F322643" w14:textId="77777777" w:rsidTr="0060045E">
        <w:tc>
          <w:tcPr>
            <w:tcW w:w="4227" w:type="dxa"/>
          </w:tcPr>
          <w:p w14:paraId="13C0E51D" w14:textId="34237134" w:rsidR="009C23A0" w:rsidRPr="00F01996" w:rsidRDefault="004E0064">
            <w:pPr>
              <w:jc w:val="center"/>
              <w:rPr>
                <w:rFonts w:eastAsia="Libre Baskerville"/>
                <w:b/>
                <w:color w:val="000000"/>
                <w:lang w:val="en-US"/>
              </w:rPr>
            </w:pPr>
            <w:r w:rsidRPr="00F01996">
              <w:rPr>
                <w:rFonts w:eastAsia="Libre Baskerville"/>
                <w:b/>
                <w:color w:val="000000"/>
                <w:lang w:val="en-US"/>
              </w:rPr>
              <w:t>Purchase Conditions</w:t>
            </w:r>
          </w:p>
        </w:tc>
        <w:tc>
          <w:tcPr>
            <w:tcW w:w="4699" w:type="dxa"/>
          </w:tcPr>
          <w:p w14:paraId="460532B1" w14:textId="77777777" w:rsidR="009C23A0" w:rsidRPr="00F01996" w:rsidRDefault="009C23A0">
            <w:pPr>
              <w:jc w:val="center"/>
              <w:rPr>
                <w:rFonts w:eastAsia="Libre Baskerville"/>
                <w:b/>
                <w:color w:val="000000"/>
                <w:lang w:val="es-MX"/>
              </w:rPr>
            </w:pPr>
            <w:r w:rsidRPr="00F01996">
              <w:rPr>
                <w:rFonts w:eastAsia="Libre Baskerville"/>
                <w:b/>
                <w:color w:val="000000"/>
                <w:lang w:val="es-MX"/>
              </w:rPr>
              <w:t>Condiciones de Compra</w:t>
            </w:r>
          </w:p>
          <w:p w14:paraId="6A22415B" w14:textId="01B258CE" w:rsidR="00C078C6" w:rsidRPr="00F01996" w:rsidRDefault="00C078C6">
            <w:pPr>
              <w:jc w:val="center"/>
              <w:rPr>
                <w:rFonts w:eastAsia="Libre Baskerville"/>
                <w:b/>
                <w:color w:val="000000"/>
                <w:lang w:val="es-MX"/>
              </w:rPr>
            </w:pPr>
          </w:p>
        </w:tc>
      </w:tr>
      <w:tr w:rsidR="009C23A0" w14:paraId="75C5627D" w14:textId="77777777" w:rsidTr="0060045E">
        <w:tc>
          <w:tcPr>
            <w:tcW w:w="4227" w:type="dxa"/>
          </w:tcPr>
          <w:p w14:paraId="6880E44A" w14:textId="480FFC05" w:rsidR="004E0064" w:rsidRPr="00F01996" w:rsidRDefault="004E0064" w:rsidP="004E0064">
            <w:pPr>
              <w:jc w:val="both"/>
              <w:rPr>
                <w:rFonts w:eastAsia="Libre Baskerville"/>
                <w:bCs/>
                <w:color w:val="000000"/>
                <w:lang w:val="en-US"/>
              </w:rPr>
            </w:pPr>
            <w:r w:rsidRPr="00F01996">
              <w:rPr>
                <w:rFonts w:eastAsia="Libre Baskerville"/>
                <w:bCs/>
                <w:color w:val="000000"/>
                <w:u w:val="single"/>
                <w:lang w:val="en-US"/>
              </w:rPr>
              <w:t>Documents</w:t>
            </w:r>
            <w:r w:rsidRPr="00F01996">
              <w:rPr>
                <w:rFonts w:eastAsia="Libre Baskerville"/>
                <w:bCs/>
                <w:color w:val="000000"/>
                <w:lang w:val="en-US"/>
              </w:rPr>
              <w:t>. The Seller shall deliver and/or make available to the Buyer all reasonable documents and information in connection with the Equipment that may be required or is necessary for the duly importation of the Equi</w:t>
            </w:r>
            <w:r w:rsidR="00F01996">
              <w:rPr>
                <w:rFonts w:eastAsia="Libre Baskerville"/>
                <w:bCs/>
                <w:color w:val="000000"/>
                <w:lang w:val="en-US"/>
              </w:rPr>
              <w:t>p</w:t>
            </w:r>
            <w:r w:rsidRPr="00F01996">
              <w:rPr>
                <w:rFonts w:eastAsia="Libre Baskerville"/>
                <w:bCs/>
                <w:color w:val="000000"/>
                <w:lang w:val="en-US"/>
              </w:rPr>
              <w:t>ment into Mexico, such as, certificate of origin.</w:t>
            </w:r>
          </w:p>
          <w:p w14:paraId="39B25D0B" w14:textId="77777777" w:rsidR="009C23A0" w:rsidRPr="00F01996" w:rsidRDefault="009C23A0" w:rsidP="009C23A0">
            <w:pPr>
              <w:jc w:val="both"/>
              <w:rPr>
                <w:rFonts w:eastAsia="Libre Baskerville"/>
                <w:bCs/>
                <w:color w:val="000000"/>
                <w:lang w:val="en-US"/>
              </w:rPr>
            </w:pPr>
          </w:p>
        </w:tc>
        <w:tc>
          <w:tcPr>
            <w:tcW w:w="4699" w:type="dxa"/>
          </w:tcPr>
          <w:p w14:paraId="3700B587" w14:textId="6015381C" w:rsidR="009C23A0" w:rsidRPr="00F01996" w:rsidRDefault="00C078C6" w:rsidP="009C23A0">
            <w:pPr>
              <w:jc w:val="both"/>
              <w:rPr>
                <w:rFonts w:eastAsia="Libre Baskerville"/>
                <w:bCs/>
                <w:color w:val="000000"/>
                <w:lang w:val="es-MX"/>
              </w:rPr>
            </w:pPr>
            <w:r w:rsidRPr="00F01996">
              <w:rPr>
                <w:rFonts w:eastAsia="Libre Baskerville"/>
                <w:bCs/>
                <w:color w:val="000000"/>
                <w:u w:val="single"/>
                <w:lang w:val="es-MX"/>
              </w:rPr>
              <w:t>Document</w:t>
            </w:r>
            <w:r w:rsidR="005B2F8F" w:rsidRPr="00F01996">
              <w:rPr>
                <w:rFonts w:eastAsia="Libre Baskerville"/>
                <w:bCs/>
                <w:color w:val="000000"/>
                <w:u w:val="single"/>
                <w:lang w:val="es-MX"/>
              </w:rPr>
              <w:t>os</w:t>
            </w:r>
            <w:r w:rsidR="001C05A3" w:rsidRPr="00F01996">
              <w:rPr>
                <w:rFonts w:eastAsia="Libre Baskerville"/>
                <w:bCs/>
                <w:color w:val="000000"/>
                <w:lang w:val="es-MX"/>
              </w:rPr>
              <w:t>.</w:t>
            </w:r>
            <w:r w:rsidR="005E4A4A" w:rsidRPr="00F01996">
              <w:rPr>
                <w:rFonts w:eastAsia="Libre Baskerville"/>
                <w:bCs/>
                <w:color w:val="000000"/>
                <w:lang w:val="es-MX"/>
              </w:rPr>
              <w:t xml:space="preserve"> La Vendedora entregará y/o facilitará a la Compradora todos los documentos e información razonable acerca de los Equipos que pudiere ser requerida o sea necesaria para la debida importación de los Equipos a México, tales como, certificado de origen.</w:t>
            </w:r>
          </w:p>
          <w:p w14:paraId="0AA84E02" w14:textId="626E805E" w:rsidR="001C05A3" w:rsidRPr="00F01996" w:rsidRDefault="001C05A3" w:rsidP="009C23A0">
            <w:pPr>
              <w:jc w:val="both"/>
              <w:rPr>
                <w:rFonts w:eastAsia="Libre Baskerville"/>
                <w:bCs/>
                <w:color w:val="000000"/>
                <w:lang w:val="es-MX"/>
              </w:rPr>
            </w:pPr>
          </w:p>
        </w:tc>
      </w:tr>
      <w:tr w:rsidR="009C23A0" w14:paraId="0C92C150" w14:textId="77777777" w:rsidTr="0060045E">
        <w:tc>
          <w:tcPr>
            <w:tcW w:w="4227" w:type="dxa"/>
          </w:tcPr>
          <w:p w14:paraId="77FAF92F" w14:textId="76101A80" w:rsidR="004E0064" w:rsidRPr="00F01996" w:rsidRDefault="004E0064" w:rsidP="004E0064">
            <w:pPr>
              <w:jc w:val="both"/>
              <w:rPr>
                <w:rFonts w:eastAsia="Libre Baskerville"/>
                <w:bCs/>
                <w:color w:val="000000"/>
                <w:lang w:val="en-US"/>
              </w:rPr>
            </w:pPr>
            <w:r w:rsidRPr="00F01996">
              <w:rPr>
                <w:rFonts w:eastAsia="Libre Baskerville"/>
                <w:bCs/>
                <w:color w:val="000000"/>
                <w:u w:val="single"/>
                <w:lang w:val="en-US"/>
              </w:rPr>
              <w:t>Delivery Date</w:t>
            </w:r>
            <w:r w:rsidRPr="00F01996">
              <w:rPr>
                <w:rFonts w:eastAsia="Libre Baskerville"/>
                <w:bCs/>
                <w:color w:val="000000"/>
                <w:lang w:val="en-US"/>
              </w:rPr>
              <w:t xml:space="preserve">.  The Parties agree, on a preliminary basis, that the </w:t>
            </w:r>
            <w:r w:rsidR="006B5EF9">
              <w:rPr>
                <w:rFonts w:eastAsia="Libre Baskerville"/>
                <w:bCs/>
                <w:color w:val="000000"/>
                <w:lang w:val="en-US"/>
              </w:rPr>
              <w:t xml:space="preserve">estimated </w:t>
            </w:r>
            <w:r w:rsidRPr="00F01996">
              <w:rPr>
                <w:rFonts w:eastAsia="Libre Baskerville"/>
                <w:bCs/>
                <w:color w:val="000000"/>
                <w:lang w:val="en-US"/>
              </w:rPr>
              <w:t>delivery date for the delivery of the Equipment from the Seller to the Buyer is</w:t>
            </w:r>
            <w:r w:rsidR="00255160">
              <w:rPr>
                <w:rFonts w:eastAsia="Libre Baskerville"/>
                <w:bCs/>
                <w:color w:val="000000"/>
                <w:lang w:val="en-US"/>
              </w:rPr>
              <w:t xml:space="preserve"> </w:t>
            </w:r>
            <w:r w:rsidR="006C0177" w:rsidRPr="006C0177">
              <w:rPr>
                <w:rStyle w:val="y2iqfc"/>
                <w:color w:val="202124"/>
                <w:highlight w:val="yellow"/>
                <w:lang w:val="en"/>
              </w:rPr>
              <w:t>XXX</w:t>
            </w:r>
            <w:r w:rsidR="00FC3A5E">
              <w:rPr>
                <w:rFonts w:eastAsia="Libre Baskerville"/>
                <w:bCs/>
                <w:color w:val="000000"/>
                <w:lang w:val="en-US"/>
              </w:rPr>
              <w:t>,</w:t>
            </w:r>
            <w:r w:rsidRPr="00F01996">
              <w:rPr>
                <w:rFonts w:eastAsia="Libre Baskerville"/>
                <w:bCs/>
                <w:color w:val="000000"/>
                <w:lang w:val="en-US"/>
              </w:rPr>
              <w:t xml:space="preserve"> however, the exact date for their delivery shall be notified by the Seller to the Buyer by means of written notice sent </w:t>
            </w:r>
            <w:r w:rsidR="00A71822" w:rsidRPr="00F01996">
              <w:rPr>
                <w:rFonts w:eastAsia="Libre Baskerville"/>
                <w:bCs/>
                <w:color w:val="000000"/>
                <w:lang w:val="en-US"/>
              </w:rPr>
              <w:t>at least 3 (three) calendar days in advance</w:t>
            </w:r>
            <w:r w:rsidRPr="00F01996">
              <w:rPr>
                <w:rFonts w:eastAsia="Libre Baskerville"/>
                <w:bCs/>
                <w:color w:val="000000"/>
                <w:lang w:val="en-US"/>
              </w:rPr>
              <w:t>.</w:t>
            </w:r>
          </w:p>
          <w:p w14:paraId="1A9E68BF" w14:textId="77777777" w:rsidR="009C23A0" w:rsidRPr="00F01996" w:rsidRDefault="009C23A0" w:rsidP="009C23A0">
            <w:pPr>
              <w:jc w:val="both"/>
              <w:rPr>
                <w:rFonts w:eastAsia="Libre Baskerville"/>
                <w:bCs/>
                <w:color w:val="000000"/>
                <w:lang w:val="en-US"/>
              </w:rPr>
            </w:pPr>
          </w:p>
        </w:tc>
        <w:tc>
          <w:tcPr>
            <w:tcW w:w="4699" w:type="dxa"/>
          </w:tcPr>
          <w:p w14:paraId="1C6612CA" w14:textId="5C921616" w:rsidR="009C23A0" w:rsidRPr="00F01996" w:rsidRDefault="00C078C6" w:rsidP="009C23A0">
            <w:pPr>
              <w:jc w:val="both"/>
              <w:rPr>
                <w:rFonts w:eastAsia="Libre Baskerville"/>
                <w:bCs/>
                <w:color w:val="000000"/>
                <w:lang w:val="es-MX"/>
              </w:rPr>
            </w:pPr>
            <w:r w:rsidRPr="00F01996">
              <w:rPr>
                <w:rFonts w:eastAsia="Libre Baskerville"/>
                <w:bCs/>
                <w:color w:val="000000"/>
                <w:u w:val="single"/>
                <w:lang w:val="es-MX"/>
              </w:rPr>
              <w:t>Fecha de Entrega</w:t>
            </w:r>
            <w:r w:rsidR="001C05A3" w:rsidRPr="00F01996">
              <w:rPr>
                <w:rFonts w:eastAsia="Libre Baskerville"/>
                <w:bCs/>
                <w:color w:val="000000"/>
                <w:lang w:val="es-MX"/>
              </w:rPr>
              <w:t>.</w:t>
            </w:r>
            <w:r w:rsidR="005E4A4A" w:rsidRPr="00F01996">
              <w:rPr>
                <w:rFonts w:eastAsia="Libre Baskerville"/>
                <w:bCs/>
                <w:color w:val="000000"/>
                <w:lang w:val="es-MX"/>
              </w:rPr>
              <w:t xml:space="preserve">  De forma preliminar, las Partes acuerdan </w:t>
            </w:r>
            <w:r w:rsidR="004E0064" w:rsidRPr="00F01996">
              <w:rPr>
                <w:rFonts w:eastAsia="Libre Baskerville"/>
                <w:bCs/>
                <w:color w:val="000000"/>
                <w:lang w:val="es-MX"/>
              </w:rPr>
              <w:t>que la</w:t>
            </w:r>
            <w:r w:rsidR="005E4A4A" w:rsidRPr="00F01996">
              <w:rPr>
                <w:rFonts w:eastAsia="Libre Baskerville"/>
                <w:bCs/>
                <w:color w:val="000000"/>
                <w:lang w:val="es-MX"/>
              </w:rPr>
              <w:t xml:space="preserve"> fecha </w:t>
            </w:r>
            <w:r w:rsidR="006B5EF9">
              <w:rPr>
                <w:rFonts w:eastAsia="Libre Baskerville"/>
                <w:bCs/>
                <w:color w:val="000000"/>
                <w:lang w:val="es-MX"/>
              </w:rPr>
              <w:t xml:space="preserve"> estimada de </w:t>
            </w:r>
            <w:r w:rsidR="000365D9" w:rsidRPr="00F01996">
              <w:rPr>
                <w:rFonts w:eastAsia="Libre Baskerville"/>
                <w:bCs/>
                <w:color w:val="000000"/>
                <w:lang w:val="es-MX"/>
              </w:rPr>
              <w:t xml:space="preserve"> la</w:t>
            </w:r>
            <w:r w:rsidR="005E4A4A" w:rsidRPr="00F01996">
              <w:rPr>
                <w:rFonts w:eastAsia="Libre Baskerville"/>
                <w:bCs/>
                <w:color w:val="000000"/>
                <w:lang w:val="es-MX"/>
              </w:rPr>
              <w:t xml:space="preserve"> entrega de los Equipos por </w:t>
            </w:r>
            <w:r w:rsidR="005E4A4A" w:rsidRPr="006B5EF9">
              <w:rPr>
                <w:rFonts w:eastAsia="Libre Baskerville"/>
                <w:bCs/>
                <w:color w:val="000000"/>
                <w:lang w:val="es-MX"/>
              </w:rPr>
              <w:t xml:space="preserve">parte de la Vendedora a la Compradora </w:t>
            </w:r>
            <w:r w:rsidR="004E0064" w:rsidRPr="006B5EF9">
              <w:rPr>
                <w:rFonts w:eastAsia="Libre Baskerville"/>
                <w:bCs/>
                <w:color w:val="000000"/>
                <w:lang w:val="es-MX"/>
              </w:rPr>
              <w:t xml:space="preserve">es </w:t>
            </w:r>
            <w:r w:rsidR="005E4A4A" w:rsidRPr="006B5EF9">
              <w:rPr>
                <w:rFonts w:eastAsia="Libre Baskerville"/>
                <w:bCs/>
                <w:color w:val="000000"/>
              </w:rPr>
              <w:t xml:space="preserve">el día </w:t>
            </w:r>
            <w:r w:rsidR="006C0177" w:rsidRPr="006C0177">
              <w:rPr>
                <w:rStyle w:val="y2iqfc"/>
                <w:color w:val="202124"/>
                <w:highlight w:val="yellow"/>
                <w:lang w:val="es-ES"/>
              </w:rPr>
              <w:t>XXX</w:t>
            </w:r>
            <w:r w:rsidR="00255160">
              <w:rPr>
                <w:rFonts w:eastAsia="Libre Baskerville"/>
                <w:bCs/>
                <w:color w:val="000000"/>
              </w:rPr>
              <w:t xml:space="preserve">, </w:t>
            </w:r>
            <w:r w:rsidR="005E4A4A" w:rsidRPr="006B5EF9">
              <w:rPr>
                <w:rFonts w:eastAsia="Libre Baskerville"/>
                <w:bCs/>
                <w:color w:val="000000"/>
              </w:rPr>
              <w:t>sin embargo, la fecha exacta</w:t>
            </w:r>
            <w:r w:rsidR="005E4A4A" w:rsidRPr="006B5EF9">
              <w:rPr>
                <w:rFonts w:eastAsia="Libre Baskerville"/>
                <w:bCs/>
                <w:color w:val="000000"/>
                <w:lang w:val="es-MX"/>
              </w:rPr>
              <w:t xml:space="preserve"> de entrega de los mismos será notificada por la Vendedora a la Compradora mediante aviso escrito en</w:t>
            </w:r>
            <w:r w:rsidR="000365D9" w:rsidRPr="006B5EF9">
              <w:rPr>
                <w:rFonts w:eastAsia="Libre Baskerville"/>
                <w:bCs/>
                <w:color w:val="000000"/>
                <w:lang w:val="es-MX"/>
              </w:rPr>
              <w:t>viado</w:t>
            </w:r>
            <w:r w:rsidR="005E4A4A" w:rsidRPr="006B5EF9">
              <w:rPr>
                <w:rFonts w:eastAsia="Libre Baskerville"/>
                <w:bCs/>
                <w:color w:val="000000"/>
                <w:lang w:val="es-MX"/>
              </w:rPr>
              <w:t xml:space="preserve"> con por lo menos 3 (tres) días </w:t>
            </w:r>
            <w:r w:rsidR="00A71822" w:rsidRPr="006B5EF9">
              <w:rPr>
                <w:rFonts w:eastAsia="Libre Baskerville"/>
                <w:bCs/>
                <w:color w:val="000000"/>
                <w:lang w:val="es-MX"/>
              </w:rPr>
              <w:t xml:space="preserve">naturales </w:t>
            </w:r>
            <w:r w:rsidR="005E4A4A" w:rsidRPr="006B5EF9">
              <w:rPr>
                <w:rFonts w:eastAsia="Libre Baskerville"/>
                <w:bCs/>
                <w:color w:val="000000"/>
                <w:lang w:val="es-MX"/>
              </w:rPr>
              <w:t>de anticipación</w:t>
            </w:r>
            <w:r w:rsidR="005E4A4A" w:rsidRPr="00F01996">
              <w:rPr>
                <w:rFonts w:eastAsia="Libre Baskerville"/>
                <w:bCs/>
                <w:color w:val="000000"/>
                <w:lang w:val="es-MX"/>
              </w:rPr>
              <w:t>.</w:t>
            </w:r>
          </w:p>
          <w:p w14:paraId="4A251B3D" w14:textId="443F81FC" w:rsidR="001C05A3" w:rsidRPr="00F01996" w:rsidRDefault="001C05A3" w:rsidP="009C23A0">
            <w:pPr>
              <w:jc w:val="both"/>
              <w:rPr>
                <w:rFonts w:eastAsia="Libre Baskerville"/>
                <w:bCs/>
                <w:color w:val="000000"/>
                <w:lang w:val="es-MX"/>
              </w:rPr>
            </w:pPr>
          </w:p>
        </w:tc>
      </w:tr>
      <w:tr w:rsidR="009C23A0" w:rsidRPr="0072023F" w14:paraId="4BDB8083" w14:textId="77777777" w:rsidTr="0060045E">
        <w:tc>
          <w:tcPr>
            <w:tcW w:w="4227" w:type="dxa"/>
          </w:tcPr>
          <w:p w14:paraId="2CFB9A50" w14:textId="175F02E5" w:rsidR="009C23A0" w:rsidRPr="006C0177" w:rsidRDefault="00A71822" w:rsidP="009C23A0">
            <w:pPr>
              <w:jc w:val="both"/>
              <w:rPr>
                <w:bCs/>
                <w:lang w:val="en-US"/>
              </w:rPr>
            </w:pPr>
            <w:r w:rsidRPr="00F01996">
              <w:rPr>
                <w:rFonts w:eastAsia="Libre Baskerville"/>
                <w:bCs/>
                <w:color w:val="000000"/>
                <w:u w:val="single"/>
                <w:lang w:val="en-US"/>
              </w:rPr>
              <w:t>Terms and Place</w:t>
            </w:r>
            <w:r w:rsidR="00383EDE">
              <w:rPr>
                <w:rFonts w:eastAsia="Libre Baskerville"/>
                <w:bCs/>
                <w:color w:val="000000"/>
                <w:u w:val="single"/>
                <w:lang w:val="en-US"/>
              </w:rPr>
              <w:t xml:space="preserve"> of Delivery</w:t>
            </w:r>
            <w:r w:rsidRPr="00F01996">
              <w:rPr>
                <w:rFonts w:eastAsia="Libre Baskerville"/>
                <w:bCs/>
                <w:color w:val="000000"/>
                <w:lang w:val="en-US"/>
              </w:rPr>
              <w:t xml:space="preserve">.  The delivery of the Equipment by the Seller to the Buyer shall be made at </w:t>
            </w:r>
            <w:r w:rsidR="006C0177" w:rsidRPr="006C0177">
              <w:rPr>
                <w:rFonts w:eastAsia="Arial"/>
                <w:bCs/>
                <w:color w:val="000000"/>
                <w:highlight w:val="yellow"/>
                <w:lang w:val="en-US"/>
              </w:rPr>
              <w:t xml:space="preserve">Planta </w:t>
            </w:r>
            <w:proofErr w:type="spellStart"/>
            <w:r w:rsidR="006C0177" w:rsidRPr="006C0177">
              <w:rPr>
                <w:rFonts w:eastAsia="Arial"/>
                <w:bCs/>
                <w:color w:val="000000"/>
                <w:highlight w:val="yellow"/>
                <w:lang w:val="en-US"/>
              </w:rPr>
              <w:t>Rotoplas</w:t>
            </w:r>
            <w:proofErr w:type="spellEnd"/>
            <w:r w:rsidR="006C0177" w:rsidRPr="006C0177">
              <w:rPr>
                <w:rFonts w:eastAsia="Arial"/>
                <w:bCs/>
                <w:color w:val="000000"/>
                <w:highlight w:val="yellow"/>
                <w:lang w:val="en-US"/>
              </w:rPr>
              <w:t xml:space="preserve"> </w:t>
            </w:r>
            <w:proofErr w:type="spellStart"/>
            <w:r w:rsidR="006C0177" w:rsidRPr="006C0177">
              <w:rPr>
                <w:rFonts w:eastAsia="Arial"/>
                <w:bCs/>
                <w:color w:val="000000"/>
                <w:highlight w:val="yellow"/>
                <w:lang w:val="en-US"/>
              </w:rPr>
              <w:t>Ixtapaluca</w:t>
            </w:r>
            <w:proofErr w:type="spellEnd"/>
            <w:r w:rsidR="006C0177" w:rsidRPr="006C0177">
              <w:rPr>
                <w:rFonts w:eastAsia="Arial"/>
                <w:bCs/>
                <w:color w:val="000000"/>
                <w:highlight w:val="yellow"/>
                <w:lang w:val="en-US"/>
              </w:rPr>
              <w:t xml:space="preserve"> (19.29449, -98.89007</w:t>
            </w:r>
            <w:r w:rsidR="006C0177">
              <w:rPr>
                <w:rFonts w:eastAsia="Arial"/>
                <w:bCs/>
                <w:color w:val="000000"/>
                <w:lang w:val="en-US"/>
              </w:rPr>
              <w:t>)</w:t>
            </w:r>
            <w:r w:rsidR="007E270F" w:rsidRPr="006C0177">
              <w:rPr>
                <w:bCs/>
                <w:lang w:val="en-US"/>
              </w:rPr>
              <w:t>, México</w:t>
            </w:r>
            <w:r w:rsidR="0072023F" w:rsidRPr="006C0177">
              <w:rPr>
                <w:bCs/>
                <w:lang w:val="en-US"/>
              </w:rPr>
              <w:t xml:space="preserve"> and will be the responsibility of the Seller.</w:t>
            </w:r>
          </w:p>
          <w:p w14:paraId="4DFB00B1" w14:textId="77777777" w:rsidR="0072023F" w:rsidRPr="006C0177" w:rsidRDefault="0072023F" w:rsidP="009C23A0">
            <w:pPr>
              <w:jc w:val="both"/>
              <w:rPr>
                <w:bCs/>
                <w:lang w:val="en-US"/>
              </w:rPr>
            </w:pPr>
          </w:p>
          <w:p w14:paraId="6DE02BA7" w14:textId="11CD5FC2" w:rsidR="0072023F" w:rsidRPr="00804CC1" w:rsidRDefault="0072023F" w:rsidP="009C23A0">
            <w:pPr>
              <w:jc w:val="both"/>
              <w:rPr>
                <w:bCs/>
                <w:lang w:val="en-US"/>
              </w:rPr>
            </w:pPr>
            <w:r w:rsidRPr="0072023F">
              <w:rPr>
                <w:bCs/>
                <w:lang w:val="en-US"/>
              </w:rPr>
              <w:t>Except for the Value Added Tax for the import of the Equipment, which will be borne by the Buyer, the Seller will be responsible for covering any other taxes incurred by the import of the Photovoltaic Equipment to Mexico, including the Customs Processing Fee and the General Import Tax.</w:t>
            </w:r>
          </w:p>
          <w:p w14:paraId="1EE35CEC" w14:textId="77777777" w:rsidR="0072023F" w:rsidRPr="00804CC1" w:rsidRDefault="0072023F" w:rsidP="009C23A0">
            <w:pPr>
              <w:jc w:val="both"/>
              <w:rPr>
                <w:rFonts w:eastAsia="Libre Baskerville"/>
                <w:bCs/>
                <w:color w:val="000000"/>
                <w:lang w:val="en-US"/>
              </w:rPr>
            </w:pPr>
          </w:p>
          <w:p w14:paraId="4562A67D" w14:textId="3C2AF3CC" w:rsidR="00A71822" w:rsidRPr="00804CC1" w:rsidRDefault="00A71822" w:rsidP="009C23A0">
            <w:pPr>
              <w:jc w:val="both"/>
              <w:rPr>
                <w:rFonts w:eastAsia="Libre Baskerville"/>
                <w:bCs/>
                <w:color w:val="000000"/>
                <w:lang w:val="en-US"/>
              </w:rPr>
            </w:pPr>
          </w:p>
        </w:tc>
        <w:tc>
          <w:tcPr>
            <w:tcW w:w="4699" w:type="dxa"/>
          </w:tcPr>
          <w:p w14:paraId="716993AF" w14:textId="73EFC417" w:rsidR="009C23A0" w:rsidRPr="00F01996" w:rsidRDefault="000365D9" w:rsidP="009C23A0">
            <w:pPr>
              <w:jc w:val="both"/>
              <w:rPr>
                <w:rFonts w:eastAsia="Libre Baskerville"/>
                <w:bCs/>
                <w:color w:val="000000"/>
                <w:lang w:val="es-MX"/>
              </w:rPr>
            </w:pPr>
            <w:r w:rsidRPr="00F01996">
              <w:rPr>
                <w:rFonts w:eastAsia="Libre Baskerville"/>
                <w:bCs/>
                <w:color w:val="000000"/>
                <w:u w:val="single"/>
                <w:lang w:val="es-MX"/>
              </w:rPr>
              <w:t>Términos y L</w:t>
            </w:r>
            <w:r w:rsidR="00C078C6" w:rsidRPr="00F01996">
              <w:rPr>
                <w:rFonts w:eastAsia="Libre Baskerville"/>
                <w:bCs/>
                <w:color w:val="000000"/>
                <w:u w:val="single"/>
                <w:lang w:val="es-MX"/>
              </w:rPr>
              <w:t>ugar de Entrega</w:t>
            </w:r>
            <w:r w:rsidR="001C05A3" w:rsidRPr="00F01996">
              <w:rPr>
                <w:rFonts w:eastAsia="Libre Baskerville"/>
                <w:bCs/>
                <w:color w:val="000000"/>
                <w:lang w:val="es-MX"/>
              </w:rPr>
              <w:t>.</w:t>
            </w:r>
            <w:r w:rsidR="005E4A4A" w:rsidRPr="00F01996">
              <w:rPr>
                <w:rFonts w:eastAsia="Libre Baskerville"/>
                <w:bCs/>
                <w:color w:val="000000"/>
                <w:lang w:val="es-MX"/>
              </w:rPr>
              <w:t xml:space="preserve">  La entrega de los </w:t>
            </w:r>
            <w:r w:rsidRPr="00F01996">
              <w:rPr>
                <w:rFonts w:eastAsia="Libre Baskerville"/>
                <w:bCs/>
                <w:color w:val="000000"/>
                <w:lang w:val="es-MX"/>
              </w:rPr>
              <w:t xml:space="preserve">Equipos por parte de la Vendedora a la Compradora se realizará </w:t>
            </w:r>
            <w:r w:rsidR="007E270F">
              <w:rPr>
                <w:rFonts w:eastAsia="Libre Baskerville"/>
                <w:bCs/>
                <w:color w:val="000000"/>
                <w:lang w:val="es-MX"/>
              </w:rPr>
              <w:t xml:space="preserve">en </w:t>
            </w:r>
            <w:r w:rsidR="006C0177" w:rsidRPr="006C0177">
              <w:rPr>
                <w:rFonts w:eastAsia="Arial"/>
                <w:bCs/>
                <w:color w:val="000000"/>
                <w:highlight w:val="yellow"/>
                <w:lang w:val="es-ES"/>
              </w:rPr>
              <w:t>Planta Rotoplas Ixtapaluca (19.29449, -98.89007</w:t>
            </w:r>
            <w:r w:rsidR="006C0177" w:rsidRPr="006C0177">
              <w:rPr>
                <w:rFonts w:eastAsia="Arial"/>
                <w:bCs/>
                <w:color w:val="000000"/>
                <w:lang w:val="es-ES"/>
              </w:rPr>
              <w:t>)</w:t>
            </w:r>
            <w:r w:rsidR="006C0177" w:rsidRPr="006C0177">
              <w:rPr>
                <w:bCs/>
                <w:lang w:val="es-ES"/>
              </w:rPr>
              <w:t>,</w:t>
            </w:r>
            <w:r w:rsidR="007E270F" w:rsidRPr="000479B9">
              <w:rPr>
                <w:bCs/>
                <w:lang w:val="es-ES"/>
              </w:rPr>
              <w:t>, México</w:t>
            </w:r>
            <w:r w:rsidR="0072023F">
              <w:rPr>
                <w:rFonts w:eastAsia="Libre Baskerville"/>
                <w:bCs/>
                <w:color w:val="000000"/>
                <w:lang w:val="es-MX"/>
              </w:rPr>
              <w:t xml:space="preserve"> y será a cargo del a Vendedora.</w:t>
            </w:r>
          </w:p>
          <w:p w14:paraId="37C986BC" w14:textId="77777777" w:rsidR="001C05A3" w:rsidRDefault="001C05A3" w:rsidP="009C23A0">
            <w:pPr>
              <w:jc w:val="both"/>
              <w:rPr>
                <w:rFonts w:eastAsia="Libre Baskerville"/>
                <w:bCs/>
                <w:color w:val="000000"/>
                <w:lang w:val="es-MX"/>
              </w:rPr>
            </w:pPr>
          </w:p>
          <w:p w14:paraId="2724F753" w14:textId="77777777" w:rsidR="006C0177" w:rsidRDefault="006C0177" w:rsidP="009C23A0">
            <w:pPr>
              <w:jc w:val="both"/>
              <w:rPr>
                <w:rFonts w:eastAsia="Libre Baskerville"/>
                <w:bCs/>
                <w:color w:val="000000"/>
                <w:lang w:val="es-MX"/>
              </w:rPr>
            </w:pPr>
          </w:p>
          <w:p w14:paraId="39F1718B" w14:textId="5042A0F0" w:rsidR="0072023F" w:rsidRDefault="0072023F" w:rsidP="009C23A0">
            <w:pPr>
              <w:jc w:val="both"/>
              <w:rPr>
                <w:rFonts w:eastAsia="Libre Baskerville"/>
                <w:bCs/>
                <w:color w:val="000000"/>
                <w:lang w:val="es-MX"/>
              </w:rPr>
            </w:pPr>
            <w:r w:rsidRPr="0072023F">
              <w:rPr>
                <w:rFonts w:eastAsia="Libre Baskerville"/>
                <w:bCs/>
                <w:color w:val="000000"/>
                <w:lang w:val="es-MX"/>
              </w:rPr>
              <w:t>Salvo por el Impuesto al Valor Agregado por la importación de los Equipos, el cual será a cargo de</w:t>
            </w:r>
            <w:r>
              <w:rPr>
                <w:rFonts w:eastAsia="Libre Baskerville"/>
                <w:bCs/>
                <w:color w:val="000000"/>
                <w:lang w:val="es-MX"/>
              </w:rPr>
              <w:t xml:space="preserve"> la</w:t>
            </w:r>
            <w:r w:rsidRPr="0072023F">
              <w:rPr>
                <w:rFonts w:eastAsia="Libre Baskerville"/>
                <w:bCs/>
                <w:color w:val="000000"/>
                <w:lang w:val="es-MX"/>
              </w:rPr>
              <w:t xml:space="preserve"> Comprador</w:t>
            </w:r>
            <w:r>
              <w:rPr>
                <w:rFonts w:eastAsia="Libre Baskerville"/>
                <w:bCs/>
                <w:color w:val="000000"/>
                <w:lang w:val="es-MX"/>
              </w:rPr>
              <w:t>a</w:t>
            </w:r>
            <w:r w:rsidRPr="0072023F">
              <w:rPr>
                <w:rFonts w:eastAsia="Libre Baskerville"/>
                <w:bCs/>
                <w:color w:val="000000"/>
                <w:lang w:val="es-MX"/>
              </w:rPr>
              <w:t>, la Vendedora será responsable de cubrir cualesquiera otros impuestos originados por la importación de los Equipos Fotovoltaicos a México, incluyendo el Derecho de Trámite Aduanal (D.T.A.) y el Impuesto General de Importación (I.G.I.).</w:t>
            </w:r>
            <w:r>
              <w:rPr>
                <w:rFonts w:eastAsia="Libre Baskerville"/>
                <w:bCs/>
                <w:color w:val="000000"/>
                <w:lang w:val="es-MX"/>
              </w:rPr>
              <w:t xml:space="preserve"> </w:t>
            </w:r>
          </w:p>
          <w:p w14:paraId="7499D05D" w14:textId="51C823AC" w:rsidR="0072023F" w:rsidRPr="00804CC1" w:rsidRDefault="0072023F" w:rsidP="009C23A0">
            <w:pPr>
              <w:jc w:val="both"/>
              <w:rPr>
                <w:rFonts w:eastAsia="Libre Baskerville"/>
                <w:bCs/>
                <w:color w:val="000000"/>
                <w:lang w:val="es-ES"/>
              </w:rPr>
            </w:pPr>
          </w:p>
        </w:tc>
      </w:tr>
      <w:tr w:rsidR="001C05A3" w14:paraId="50FC9A5B" w14:textId="77777777" w:rsidTr="0060045E">
        <w:tc>
          <w:tcPr>
            <w:tcW w:w="4227" w:type="dxa"/>
          </w:tcPr>
          <w:p w14:paraId="091F810F" w14:textId="4CDFDD8C" w:rsidR="001C05A3" w:rsidRPr="00F01996" w:rsidRDefault="00A71822" w:rsidP="009C23A0">
            <w:pPr>
              <w:jc w:val="both"/>
              <w:rPr>
                <w:rFonts w:eastAsia="Libre Baskerville"/>
                <w:bCs/>
                <w:color w:val="000000"/>
                <w:lang w:val="en-US"/>
              </w:rPr>
            </w:pPr>
            <w:r w:rsidRPr="00F01996">
              <w:rPr>
                <w:rFonts w:eastAsia="Libre Baskerville"/>
                <w:bCs/>
                <w:color w:val="000000"/>
                <w:u w:val="single"/>
                <w:lang w:val="en-US"/>
              </w:rPr>
              <w:t>Risk of Loss</w:t>
            </w:r>
            <w:r w:rsidRPr="00F01996">
              <w:rPr>
                <w:rFonts w:eastAsia="Libre Baskerville"/>
                <w:bCs/>
                <w:color w:val="000000"/>
                <w:lang w:val="en-US"/>
              </w:rPr>
              <w:t xml:space="preserve">.  The risk of </w:t>
            </w:r>
            <w:r w:rsidR="00383EDE">
              <w:rPr>
                <w:rFonts w:eastAsia="Libre Baskerville"/>
                <w:bCs/>
                <w:color w:val="000000"/>
                <w:lang w:val="en-US"/>
              </w:rPr>
              <w:t xml:space="preserve">damage, </w:t>
            </w:r>
            <w:r w:rsidRPr="00F01996">
              <w:rPr>
                <w:rFonts w:eastAsia="Libre Baskerville"/>
                <w:bCs/>
                <w:color w:val="000000"/>
                <w:lang w:val="en-US"/>
              </w:rPr>
              <w:t>loss o</w:t>
            </w:r>
            <w:r w:rsidR="00D92D9A">
              <w:rPr>
                <w:rFonts w:eastAsia="Libre Baskerville"/>
                <w:bCs/>
                <w:color w:val="000000"/>
                <w:lang w:val="en-US"/>
              </w:rPr>
              <w:t>r</w:t>
            </w:r>
            <w:r w:rsidRPr="00F01996">
              <w:rPr>
                <w:rFonts w:eastAsia="Libre Baskerville"/>
                <w:bCs/>
                <w:color w:val="000000"/>
                <w:lang w:val="en-US"/>
              </w:rPr>
              <w:t xml:space="preserve"> destruction of the Equipment shall pass from the Seller to the Buyer upon </w:t>
            </w:r>
            <w:r w:rsidR="007E270F">
              <w:rPr>
                <w:rFonts w:eastAsia="Libre Baskerville"/>
                <w:bCs/>
                <w:color w:val="000000"/>
                <w:lang w:val="en-US"/>
              </w:rPr>
              <w:t>completion of the Installation of the Equipment</w:t>
            </w:r>
            <w:r w:rsidR="00D57327" w:rsidRPr="00F01996">
              <w:rPr>
                <w:rFonts w:eastAsia="Libre Baskerville"/>
                <w:bCs/>
                <w:color w:val="000000"/>
                <w:lang w:val="en-US"/>
              </w:rPr>
              <w:t>.</w:t>
            </w:r>
            <w:r w:rsidR="006432C5">
              <w:rPr>
                <w:rFonts w:eastAsia="Libre Baskerville"/>
                <w:bCs/>
                <w:color w:val="000000"/>
                <w:lang w:val="en-US"/>
              </w:rPr>
              <w:t xml:space="preserve"> </w:t>
            </w:r>
            <w:r w:rsidR="006B5EF9">
              <w:rPr>
                <w:rFonts w:eastAsia="Libre Baskerville"/>
                <w:bCs/>
                <w:color w:val="000000"/>
                <w:lang w:val="en-US"/>
              </w:rPr>
              <w:t>T</w:t>
            </w:r>
            <w:r w:rsidR="006432C5" w:rsidRPr="006432C5">
              <w:rPr>
                <w:rFonts w:eastAsia="Libre Baskerville"/>
                <w:bCs/>
                <w:color w:val="000000"/>
                <w:lang w:val="en-US"/>
              </w:rPr>
              <w:t xml:space="preserve">he Equipment is insured from the moment it leaves the factory and until its delivery in </w:t>
            </w:r>
            <w:r w:rsidR="00F12452">
              <w:rPr>
                <w:rFonts w:eastAsia="Libre Baskerville"/>
                <w:bCs/>
                <w:color w:val="000000"/>
                <w:lang w:val="en-US"/>
              </w:rPr>
              <w:t xml:space="preserve">and mounting at the </w:t>
            </w:r>
            <w:r w:rsidR="00F12452">
              <w:rPr>
                <w:rFonts w:eastAsia="Libre Baskerville"/>
                <w:bCs/>
                <w:color w:val="000000"/>
                <w:lang w:val="en-US"/>
              </w:rPr>
              <w:lastRenderedPageBreak/>
              <w:t>installation site</w:t>
            </w:r>
            <w:r w:rsidR="006432C5" w:rsidRPr="006432C5">
              <w:rPr>
                <w:rFonts w:eastAsia="Libre Baskerville"/>
                <w:bCs/>
                <w:color w:val="000000"/>
                <w:lang w:val="en-US"/>
              </w:rPr>
              <w:t>. The cost of said insurance is borne by the Seller.</w:t>
            </w:r>
          </w:p>
        </w:tc>
        <w:tc>
          <w:tcPr>
            <w:tcW w:w="4699" w:type="dxa"/>
          </w:tcPr>
          <w:p w14:paraId="740132D6" w14:textId="099838AA" w:rsidR="001C05A3" w:rsidRPr="00F01996" w:rsidRDefault="001C05A3" w:rsidP="009C23A0">
            <w:pPr>
              <w:jc w:val="both"/>
              <w:rPr>
                <w:rFonts w:eastAsia="Libre Baskerville"/>
                <w:bCs/>
                <w:color w:val="000000"/>
                <w:lang w:val="es-MX"/>
              </w:rPr>
            </w:pPr>
            <w:r w:rsidRPr="00F01996">
              <w:rPr>
                <w:rFonts w:eastAsia="Libre Baskerville"/>
                <w:bCs/>
                <w:color w:val="000000"/>
                <w:u w:val="single"/>
                <w:lang w:val="es-MX"/>
              </w:rPr>
              <w:lastRenderedPageBreak/>
              <w:t>Riesgo de Pérdida</w:t>
            </w:r>
            <w:r w:rsidRPr="00F01996">
              <w:rPr>
                <w:rFonts w:eastAsia="Libre Baskerville"/>
                <w:bCs/>
                <w:color w:val="000000"/>
                <w:lang w:val="es-MX"/>
              </w:rPr>
              <w:t>.</w:t>
            </w:r>
            <w:r w:rsidR="003E1C40" w:rsidRPr="00F01996">
              <w:rPr>
                <w:rFonts w:eastAsia="Libre Baskerville"/>
                <w:bCs/>
                <w:color w:val="000000"/>
                <w:lang w:val="es-MX"/>
              </w:rPr>
              <w:t xml:space="preserve"> El riesgo de </w:t>
            </w:r>
            <w:r w:rsidR="00383EDE">
              <w:rPr>
                <w:rFonts w:eastAsia="Libre Baskerville"/>
                <w:bCs/>
                <w:color w:val="000000"/>
                <w:lang w:val="es-MX"/>
              </w:rPr>
              <w:t xml:space="preserve">daño, </w:t>
            </w:r>
            <w:r w:rsidR="003E1C40" w:rsidRPr="00F01996">
              <w:rPr>
                <w:rFonts w:eastAsia="Libre Baskerville"/>
                <w:bCs/>
                <w:color w:val="000000"/>
                <w:lang w:val="es-MX"/>
              </w:rPr>
              <w:t xml:space="preserve">pérdida o destrucción de los Equipos pasará de la Vendedora a la Compradora al momento de </w:t>
            </w:r>
            <w:r w:rsidR="007E270F">
              <w:rPr>
                <w:rFonts w:eastAsia="Libre Baskerville"/>
                <w:bCs/>
                <w:color w:val="000000"/>
                <w:lang w:val="es-MX"/>
              </w:rPr>
              <w:t>finalizar la instalación de los Equipos</w:t>
            </w:r>
            <w:r w:rsidR="003E1C40" w:rsidRPr="00F01996">
              <w:rPr>
                <w:rFonts w:eastAsia="Libre Baskerville"/>
                <w:bCs/>
                <w:color w:val="000000"/>
                <w:lang w:val="es-MX"/>
              </w:rPr>
              <w:t>.</w:t>
            </w:r>
            <w:r w:rsidR="00A13A9A">
              <w:rPr>
                <w:rFonts w:eastAsia="Libre Baskerville"/>
                <w:bCs/>
                <w:color w:val="000000"/>
                <w:lang w:val="es-MX"/>
              </w:rPr>
              <w:t xml:space="preserve"> </w:t>
            </w:r>
            <w:r w:rsidR="006B5EF9">
              <w:rPr>
                <w:rFonts w:eastAsia="Libre Baskerville"/>
                <w:bCs/>
                <w:color w:val="000000"/>
                <w:lang w:val="es-MX"/>
              </w:rPr>
              <w:t>L</w:t>
            </w:r>
            <w:r w:rsidR="00A13A9A">
              <w:rPr>
                <w:rFonts w:eastAsia="Libre Baskerville"/>
                <w:bCs/>
                <w:color w:val="000000"/>
                <w:lang w:val="es-MX"/>
              </w:rPr>
              <w:t>os Equipos se encuentran asegurados desde el momento que salen de la fábrica</w:t>
            </w:r>
            <w:r w:rsidR="00D103FF">
              <w:rPr>
                <w:rFonts w:eastAsia="Libre Baskerville"/>
                <w:bCs/>
                <w:color w:val="000000"/>
                <w:lang w:val="es-MX"/>
              </w:rPr>
              <w:t>,</w:t>
            </w:r>
            <w:r w:rsidR="00A13A9A">
              <w:rPr>
                <w:rFonts w:eastAsia="Libre Baskerville"/>
                <w:bCs/>
                <w:color w:val="000000"/>
                <w:lang w:val="es-MX"/>
              </w:rPr>
              <w:t xml:space="preserve"> hasta su entrega </w:t>
            </w:r>
            <w:r w:rsidR="007C76DD" w:rsidRPr="00FC3A5E">
              <w:rPr>
                <w:rFonts w:eastAsia="Libre Baskerville"/>
                <w:bCs/>
                <w:color w:val="000000"/>
              </w:rPr>
              <w:t>y montaje</w:t>
            </w:r>
            <w:r w:rsidR="007C76DD" w:rsidRPr="00FC3A5E">
              <w:rPr>
                <w:rFonts w:eastAsia="Libre Baskerville"/>
                <w:bCs/>
                <w:color w:val="000000"/>
                <w:lang w:val="es-MX"/>
              </w:rPr>
              <w:t xml:space="preserve"> </w:t>
            </w:r>
            <w:r w:rsidR="002F2C16" w:rsidRPr="00FC3A5E">
              <w:rPr>
                <w:rFonts w:eastAsia="Libre Baskerville"/>
                <w:bCs/>
                <w:color w:val="000000"/>
              </w:rPr>
              <w:t>en el lugar de instalación</w:t>
            </w:r>
            <w:r w:rsidR="00A13A9A">
              <w:rPr>
                <w:rFonts w:eastAsia="Libre Baskerville"/>
                <w:bCs/>
                <w:color w:val="000000"/>
                <w:lang w:val="es-MX"/>
              </w:rPr>
              <w:t xml:space="preserve">. El </w:t>
            </w:r>
            <w:r w:rsidR="00A13A9A">
              <w:rPr>
                <w:rFonts w:eastAsia="Libre Baskerville"/>
                <w:bCs/>
                <w:color w:val="000000"/>
                <w:lang w:val="es-MX"/>
              </w:rPr>
              <w:lastRenderedPageBreak/>
              <w:t>costo de dicho seguro corre a cuenta de la Vendedora.</w:t>
            </w:r>
          </w:p>
          <w:p w14:paraId="18A6C5BD" w14:textId="04DA0002" w:rsidR="001C05A3" w:rsidRPr="00F01996" w:rsidRDefault="001C05A3" w:rsidP="009C23A0">
            <w:pPr>
              <w:jc w:val="both"/>
              <w:rPr>
                <w:rFonts w:eastAsia="Libre Baskerville"/>
                <w:bCs/>
                <w:color w:val="000000"/>
                <w:lang w:val="es-MX"/>
              </w:rPr>
            </w:pPr>
          </w:p>
        </w:tc>
      </w:tr>
      <w:tr w:rsidR="009C23A0" w14:paraId="31C90A4B" w14:textId="77777777" w:rsidTr="0060045E">
        <w:tc>
          <w:tcPr>
            <w:tcW w:w="4227" w:type="dxa"/>
          </w:tcPr>
          <w:p w14:paraId="705401D1" w14:textId="066821A6" w:rsidR="00A87CF6" w:rsidRPr="00A87CF6" w:rsidRDefault="00A71822" w:rsidP="00A87CF6">
            <w:pPr>
              <w:jc w:val="both"/>
              <w:rPr>
                <w:ins w:id="17" w:author="Jason Potts" w:date="2025-09-19T12:04:00Z" w16du:dateUtc="2025-09-19T18:04:00Z"/>
                <w:rFonts w:eastAsia="Libre Baskerville"/>
                <w:bCs/>
                <w:color w:val="000000"/>
                <w:lang w:val="en-US"/>
              </w:rPr>
            </w:pPr>
            <w:r w:rsidRPr="00F01996">
              <w:rPr>
                <w:rFonts w:eastAsia="Libre Baskerville"/>
                <w:bCs/>
                <w:color w:val="000000"/>
                <w:u w:val="single"/>
                <w:lang w:val="en-US"/>
              </w:rPr>
              <w:lastRenderedPageBreak/>
              <w:t>Limited Warranty</w:t>
            </w:r>
            <w:r w:rsidRPr="00F01996">
              <w:rPr>
                <w:rFonts w:eastAsia="Libre Baskerville"/>
                <w:bCs/>
                <w:color w:val="000000"/>
                <w:lang w:val="en-US"/>
              </w:rPr>
              <w:t xml:space="preserve">.  </w:t>
            </w:r>
            <w:ins w:id="18" w:author="Jason Potts" w:date="2025-09-19T12:04:00Z" w16du:dateUtc="2025-09-19T18:04:00Z">
              <w:r w:rsidR="00A87CF6" w:rsidRPr="00A87CF6">
                <w:rPr>
                  <w:rFonts w:eastAsia="Libre Baskerville"/>
                  <w:bCs/>
                  <w:color w:val="000000"/>
                  <w:lang w:val="en-US"/>
                </w:rPr>
                <w:t xml:space="preserve">During the period stated in this Exhibit, the Seller grants a limited warranty over the Equipment purchased under the Contract. It covers, at no additional charge, labor and diagnostics (remote and on-site), as well as the spare parts or replacements reasonably necessary to restore the normal operation of the Equipment in the event of normal wear, installation defects, or component failures under proper use and in accordance with the applicable specifications. The Seller will process, with manufacturers and relevant third parties, the applicable commercial warranties and the logistics for repair or replacement at no additional cost to the Buyer. The Seller will also, at its cost, perform reasonable repair of direct and verifiable damage it causes to the Buyer’s premises (including the roof) arising from the Seller’s own works in performance of the Contract, subject to the Contract’s limitations of liability. </w:t>
              </w:r>
              <w:proofErr w:type="gramStart"/>
              <w:r w:rsidR="00A87CF6" w:rsidRPr="00A87CF6">
                <w:rPr>
                  <w:rFonts w:eastAsia="Libre Baskerville"/>
                  <w:bCs/>
                  <w:color w:val="000000"/>
                  <w:lang w:val="en-US"/>
                </w:rPr>
                <w:t>All of</w:t>
              </w:r>
              <w:proofErr w:type="gramEnd"/>
              <w:r w:rsidR="00A87CF6" w:rsidRPr="00A87CF6">
                <w:rPr>
                  <w:rFonts w:eastAsia="Libre Baskerville"/>
                  <w:bCs/>
                  <w:color w:val="000000"/>
                  <w:lang w:val="en-US"/>
                </w:rPr>
                <w:t xml:space="preserve"> the foregoing is provided subject to the exclusions set out in this Exhibit. </w:t>
              </w:r>
            </w:ins>
          </w:p>
          <w:p w14:paraId="61D6B0DA" w14:textId="77777777" w:rsidR="00A87CF6" w:rsidRPr="00A87CF6" w:rsidRDefault="00A87CF6" w:rsidP="00A87CF6">
            <w:pPr>
              <w:jc w:val="both"/>
              <w:rPr>
                <w:ins w:id="19" w:author="Jason Potts" w:date="2025-09-19T12:04:00Z" w16du:dateUtc="2025-09-19T18:04:00Z"/>
                <w:rFonts w:eastAsia="Libre Baskerville"/>
                <w:bCs/>
                <w:color w:val="000000"/>
                <w:lang w:val="en-US"/>
              </w:rPr>
            </w:pPr>
          </w:p>
          <w:p w14:paraId="044B73B1" w14:textId="280C20B7" w:rsidR="00A87CF6" w:rsidRPr="00A87CF6" w:rsidRDefault="00A87CF6" w:rsidP="00A87CF6">
            <w:pPr>
              <w:jc w:val="both"/>
              <w:rPr>
                <w:ins w:id="20" w:author="Jason Potts" w:date="2025-09-19T12:04:00Z" w16du:dateUtc="2025-09-19T18:04:00Z"/>
                <w:rFonts w:eastAsia="Libre Baskerville"/>
                <w:bCs/>
                <w:color w:val="000000"/>
                <w:lang w:val="en-US"/>
              </w:rPr>
            </w:pPr>
            <w:ins w:id="21" w:author="Jason Potts" w:date="2025-09-19T12:04:00Z" w16du:dateUtc="2025-09-19T18:04:00Z">
              <w:r w:rsidRPr="00A87CF6">
                <w:rPr>
                  <w:rFonts w:eastAsia="Libre Baskerville"/>
                  <w:bCs/>
                  <w:color w:val="000000"/>
                  <w:lang w:val="en-US"/>
                </w:rPr>
                <w:t xml:space="preserve">This warranty shall be valid until XXX and includes maintenance and repair services and any latent defects that the Equipment and/or installation may have, as well as the spare parts of the Equipment acquired by the Buyer, without such items being deemed included in the Price. </w:t>
              </w:r>
            </w:ins>
          </w:p>
          <w:p w14:paraId="5DA1EE45" w14:textId="77777777" w:rsidR="00A87CF6" w:rsidRPr="00A87CF6" w:rsidRDefault="00A87CF6" w:rsidP="00A87CF6">
            <w:pPr>
              <w:jc w:val="both"/>
              <w:rPr>
                <w:ins w:id="22" w:author="Jason Potts" w:date="2025-09-19T12:04:00Z" w16du:dateUtc="2025-09-19T18:04:00Z"/>
                <w:rFonts w:eastAsia="Libre Baskerville"/>
                <w:bCs/>
                <w:color w:val="000000"/>
                <w:lang w:val="en-US"/>
              </w:rPr>
            </w:pPr>
          </w:p>
          <w:p w14:paraId="283EA3E9" w14:textId="77777777" w:rsidR="00A87CF6" w:rsidRPr="00A87CF6" w:rsidRDefault="00A87CF6" w:rsidP="00A87CF6">
            <w:pPr>
              <w:jc w:val="both"/>
              <w:rPr>
                <w:ins w:id="23" w:author="Jason Potts" w:date="2025-09-19T12:04:00Z" w16du:dateUtc="2025-09-19T18:04:00Z"/>
                <w:rFonts w:eastAsia="Libre Baskerville"/>
                <w:bCs/>
                <w:color w:val="000000"/>
                <w:lang w:val="en-US"/>
              </w:rPr>
            </w:pPr>
            <w:ins w:id="24" w:author="Jason Potts" w:date="2025-09-19T12:04:00Z" w16du:dateUtc="2025-09-19T18:04:00Z">
              <w:r w:rsidRPr="00A87CF6">
                <w:rPr>
                  <w:rFonts w:eastAsia="Libre Baskerville"/>
                  <w:bCs/>
                  <w:color w:val="000000"/>
                  <w:lang w:val="en-US"/>
                </w:rPr>
                <w:t>Service Levels (SLA).</w:t>
              </w:r>
            </w:ins>
          </w:p>
          <w:p w14:paraId="0622E921" w14:textId="77777777" w:rsidR="00A87CF6" w:rsidRPr="00A87CF6" w:rsidRDefault="00A87CF6" w:rsidP="00A87CF6">
            <w:pPr>
              <w:jc w:val="both"/>
              <w:rPr>
                <w:ins w:id="25" w:author="Jason Potts" w:date="2025-09-19T12:04:00Z" w16du:dateUtc="2025-09-19T18:04:00Z"/>
                <w:rFonts w:eastAsia="Libre Baskerville"/>
                <w:bCs/>
                <w:color w:val="000000"/>
                <w:lang w:val="en-US"/>
              </w:rPr>
            </w:pPr>
            <w:ins w:id="26" w:author="Jason Potts" w:date="2025-09-19T12:04:00Z" w16du:dateUtc="2025-09-19T18:04:00Z">
              <w:r w:rsidRPr="00A87CF6">
                <w:rPr>
                  <w:rFonts w:eastAsia="Libre Baskerville"/>
                  <w:bCs/>
                  <w:color w:val="000000"/>
                  <w:lang w:val="en-US"/>
                </w:rPr>
                <w:t>a) Acknowledgment and remote response: within 2 (two) Business Days following the Buyer’s notice.</w:t>
              </w:r>
            </w:ins>
          </w:p>
          <w:p w14:paraId="04565568" w14:textId="77777777" w:rsidR="00A87CF6" w:rsidRPr="00A87CF6" w:rsidRDefault="00A87CF6" w:rsidP="00A87CF6">
            <w:pPr>
              <w:jc w:val="both"/>
              <w:rPr>
                <w:ins w:id="27" w:author="Jason Potts" w:date="2025-09-19T12:04:00Z" w16du:dateUtc="2025-09-19T18:04:00Z"/>
                <w:rFonts w:eastAsia="Libre Baskerville"/>
                <w:bCs/>
                <w:color w:val="000000"/>
                <w:lang w:val="en-US"/>
              </w:rPr>
            </w:pPr>
            <w:ins w:id="28" w:author="Jason Potts" w:date="2025-09-19T12:04:00Z" w16du:dateUtc="2025-09-19T18:04:00Z">
              <w:r w:rsidRPr="00A87CF6">
                <w:rPr>
                  <w:rFonts w:eastAsia="Libre Baskerville"/>
                  <w:bCs/>
                  <w:color w:val="000000"/>
                  <w:lang w:val="en-US"/>
                </w:rPr>
                <w:t>b) On-site visit: within 5 (five) Business Days thereafter (subject to site access and safety conditions).</w:t>
              </w:r>
            </w:ins>
          </w:p>
          <w:p w14:paraId="7F173604" w14:textId="77777777" w:rsidR="00A87CF6" w:rsidRPr="00A87CF6" w:rsidRDefault="00A87CF6" w:rsidP="00A87CF6">
            <w:pPr>
              <w:jc w:val="both"/>
              <w:rPr>
                <w:ins w:id="29" w:author="Jason Potts" w:date="2025-09-19T12:04:00Z" w16du:dateUtc="2025-09-19T18:04:00Z"/>
                <w:rFonts w:eastAsia="Libre Baskerville"/>
                <w:bCs/>
                <w:color w:val="000000"/>
                <w:lang w:val="en-US"/>
              </w:rPr>
            </w:pPr>
            <w:ins w:id="30" w:author="Jason Potts" w:date="2025-09-19T12:04:00Z" w16du:dateUtc="2025-09-19T18:04:00Z">
              <w:r w:rsidRPr="00A87CF6">
                <w:rPr>
                  <w:rFonts w:eastAsia="Libre Baskerville"/>
                  <w:bCs/>
                  <w:color w:val="000000"/>
                  <w:lang w:val="en-US"/>
                </w:rPr>
                <w:t xml:space="preserve">c) Target restoration: within 15 (fifteen) Business Days, subject to availability of </w:t>
              </w:r>
              <w:r w:rsidRPr="00A87CF6">
                <w:rPr>
                  <w:rFonts w:eastAsia="Libre Baskerville"/>
                  <w:bCs/>
                  <w:color w:val="000000"/>
                  <w:lang w:val="en-US"/>
                </w:rPr>
                <w:lastRenderedPageBreak/>
                <w:t>spare parts and to access/safety conditions at the site.</w:t>
              </w:r>
            </w:ins>
          </w:p>
          <w:p w14:paraId="38804358" w14:textId="77777777" w:rsidR="00A87CF6" w:rsidRPr="00A87CF6" w:rsidRDefault="00A87CF6" w:rsidP="00A87CF6">
            <w:pPr>
              <w:jc w:val="both"/>
              <w:rPr>
                <w:ins w:id="31" w:author="Jason Potts" w:date="2025-09-19T12:04:00Z" w16du:dateUtc="2025-09-19T18:04:00Z"/>
                <w:rFonts w:eastAsia="Libre Baskerville"/>
                <w:bCs/>
                <w:color w:val="000000"/>
                <w:lang w:val="en-US"/>
              </w:rPr>
            </w:pPr>
          </w:p>
          <w:p w14:paraId="2BA4659B" w14:textId="77777777" w:rsidR="00A87CF6" w:rsidRPr="00A87CF6" w:rsidRDefault="00A87CF6" w:rsidP="00A87CF6">
            <w:pPr>
              <w:jc w:val="both"/>
              <w:rPr>
                <w:ins w:id="32" w:author="Jason Potts" w:date="2025-09-19T12:04:00Z" w16du:dateUtc="2025-09-19T18:04:00Z"/>
                <w:rFonts w:eastAsia="Libre Baskerville"/>
                <w:bCs/>
                <w:color w:val="000000"/>
                <w:lang w:val="en-US"/>
              </w:rPr>
            </w:pPr>
            <w:ins w:id="33" w:author="Jason Potts" w:date="2025-09-19T12:04:00Z" w16du:dateUtc="2025-09-19T18:04:00Z">
              <w:r w:rsidRPr="00A87CF6">
                <w:rPr>
                  <w:rFonts w:eastAsia="Libre Baskerville"/>
                  <w:bCs/>
                  <w:color w:val="000000"/>
                  <w:lang w:val="en-US"/>
                </w:rPr>
                <w:t>Support Procedure. The Buyer will notify incidents in writing (to the designated email), indicating date, symptoms, and evidence. The Seller will acknowledge receipt and perform diagnostics pursuant to the SLA; if applicable, it will carry out the corrective actions. Time periods are tolled while safe access is not granted or when works are conditioned by third parties or by circumstances beyond the Seller’s control.</w:t>
              </w:r>
            </w:ins>
          </w:p>
          <w:p w14:paraId="5CDAAE98" w14:textId="77777777" w:rsidR="00A87CF6" w:rsidRPr="00A87CF6" w:rsidRDefault="00A87CF6" w:rsidP="00A87CF6">
            <w:pPr>
              <w:jc w:val="both"/>
              <w:rPr>
                <w:ins w:id="34" w:author="Jason Potts" w:date="2025-09-19T12:04:00Z" w16du:dateUtc="2025-09-19T18:04:00Z"/>
                <w:rFonts w:eastAsia="Libre Baskerville"/>
                <w:bCs/>
                <w:color w:val="000000"/>
                <w:lang w:val="en-US"/>
              </w:rPr>
            </w:pPr>
          </w:p>
          <w:p w14:paraId="4C68DB67" w14:textId="77777777" w:rsidR="00A87CF6" w:rsidRPr="00A87CF6" w:rsidRDefault="00A87CF6" w:rsidP="00A87CF6">
            <w:pPr>
              <w:jc w:val="both"/>
              <w:rPr>
                <w:ins w:id="35" w:author="Jason Potts" w:date="2025-09-19T12:04:00Z" w16du:dateUtc="2025-09-19T18:04:00Z"/>
                <w:rFonts w:eastAsia="Libre Baskerville"/>
                <w:bCs/>
                <w:color w:val="000000"/>
                <w:lang w:val="en-US"/>
              </w:rPr>
            </w:pPr>
            <w:ins w:id="36" w:author="Jason Potts" w:date="2025-09-19T12:04:00Z" w16du:dateUtc="2025-09-19T18:04:00Z">
              <w:r w:rsidRPr="00A87CF6">
                <w:rPr>
                  <w:rFonts w:eastAsia="Libre Baskerville"/>
                  <w:bCs/>
                  <w:color w:val="000000"/>
                  <w:lang w:val="en-US"/>
                </w:rPr>
                <w:t>Spare Parts and Substitutions. If an identical component is not available, the Seller may substitute it with a component equivalent or superior in performance and compatibility. Replaced parts may remain Seller’s property for appropriate handling and administration with third parties.</w:t>
              </w:r>
            </w:ins>
          </w:p>
          <w:p w14:paraId="6DB5E49E" w14:textId="77777777" w:rsidR="00A87CF6" w:rsidRPr="00A87CF6" w:rsidRDefault="00A87CF6" w:rsidP="00A87CF6">
            <w:pPr>
              <w:jc w:val="both"/>
              <w:rPr>
                <w:ins w:id="37" w:author="Jason Potts" w:date="2025-09-19T12:04:00Z" w16du:dateUtc="2025-09-19T18:04:00Z"/>
                <w:rFonts w:eastAsia="Libre Baskerville"/>
                <w:bCs/>
                <w:color w:val="000000"/>
                <w:lang w:val="en-US"/>
              </w:rPr>
            </w:pPr>
          </w:p>
          <w:p w14:paraId="7610784F" w14:textId="77777777" w:rsidR="00A87CF6" w:rsidRPr="00A87CF6" w:rsidRDefault="00A87CF6" w:rsidP="00A87CF6">
            <w:pPr>
              <w:jc w:val="both"/>
              <w:rPr>
                <w:ins w:id="38" w:author="Jason Potts" w:date="2025-09-19T12:04:00Z" w16du:dateUtc="2025-09-19T18:04:00Z"/>
                <w:rFonts w:eastAsia="Libre Baskerville"/>
                <w:bCs/>
                <w:color w:val="000000"/>
                <w:lang w:val="en-US"/>
              </w:rPr>
            </w:pPr>
            <w:ins w:id="39" w:author="Jason Potts" w:date="2025-09-19T12:04:00Z" w16du:dateUtc="2025-09-19T18:04:00Z">
              <w:r w:rsidRPr="00A87CF6">
                <w:rPr>
                  <w:rFonts w:eastAsia="Libre Baskerville"/>
                  <w:bCs/>
                  <w:color w:val="000000"/>
                  <w:lang w:val="en-US"/>
                </w:rPr>
                <w:t>Exclusions (out of scope). Not covered: (</w:t>
              </w:r>
              <w:proofErr w:type="spellStart"/>
              <w:r w:rsidRPr="00A87CF6">
                <w:rPr>
                  <w:rFonts w:eastAsia="Libre Baskerville"/>
                  <w:bCs/>
                  <w:color w:val="000000"/>
                  <w:lang w:val="en-US"/>
                </w:rPr>
                <w:t>i</w:t>
              </w:r>
              <w:proofErr w:type="spellEnd"/>
              <w:r w:rsidRPr="00A87CF6">
                <w:rPr>
                  <w:rFonts w:eastAsia="Libre Baskerville"/>
                  <w:bCs/>
                  <w:color w:val="000000"/>
                  <w:lang w:val="en-US"/>
                </w:rPr>
                <w:t>) building and civil works unrelated to the Equipment (including roof repair or waterproofing, structural reinforcements, or conduits not part of the System); (ii) failures caused by unauthorized third-party interventions, misuse, or modifications of the Equipment; (iii) downtime resulting from access restrictions or shutdowns due to the Buyer’s internal works; (iv) force majeure or other circumstances beyond the Seller’s control that prevent diagnostics or repair. In such cases, the works may be quoted as an additional service at the Buyer’s request.</w:t>
              </w:r>
            </w:ins>
          </w:p>
          <w:p w14:paraId="70E452BA" w14:textId="77777777" w:rsidR="00A87CF6" w:rsidRPr="00A87CF6" w:rsidRDefault="00A87CF6" w:rsidP="00A87CF6">
            <w:pPr>
              <w:jc w:val="both"/>
              <w:rPr>
                <w:ins w:id="40" w:author="Jason Potts" w:date="2025-09-19T12:04:00Z" w16du:dateUtc="2025-09-19T18:04:00Z"/>
                <w:rFonts w:eastAsia="Libre Baskerville"/>
                <w:bCs/>
                <w:color w:val="000000"/>
                <w:lang w:val="en-US"/>
              </w:rPr>
            </w:pPr>
          </w:p>
          <w:p w14:paraId="0246964C" w14:textId="77777777" w:rsidR="00A87CF6" w:rsidRPr="00A87CF6" w:rsidRDefault="00A87CF6" w:rsidP="00A87CF6">
            <w:pPr>
              <w:jc w:val="both"/>
              <w:rPr>
                <w:ins w:id="41" w:author="Jason Potts" w:date="2025-09-19T12:04:00Z" w16du:dateUtc="2025-09-19T18:04:00Z"/>
                <w:rFonts w:eastAsia="Libre Baskerville"/>
                <w:bCs/>
                <w:color w:val="000000"/>
                <w:lang w:val="en-US"/>
              </w:rPr>
            </w:pPr>
            <w:ins w:id="42" w:author="Jason Potts" w:date="2025-09-19T12:04:00Z" w16du:dateUtc="2025-09-19T18:04:00Z">
              <w:r w:rsidRPr="00A87CF6">
                <w:rPr>
                  <w:rFonts w:eastAsia="Libre Baskerville"/>
                  <w:bCs/>
                  <w:color w:val="000000"/>
                  <w:lang w:val="en-US"/>
                </w:rPr>
                <w:t>Remedy. The remedy under this Limited Warranty consists of the repair or replacement necessary to restore operation of the Equipment, or the performance of corrective services as described above, subject to the limitations of liability set forth in the Contract.</w:t>
              </w:r>
            </w:ins>
          </w:p>
          <w:p w14:paraId="6900844D" w14:textId="77777777" w:rsidR="00A87CF6" w:rsidRPr="00A87CF6" w:rsidRDefault="00A87CF6" w:rsidP="00A87CF6">
            <w:pPr>
              <w:jc w:val="both"/>
              <w:rPr>
                <w:ins w:id="43" w:author="Jason Potts" w:date="2025-09-19T12:04:00Z" w16du:dateUtc="2025-09-19T18:04:00Z"/>
                <w:rFonts w:eastAsia="Libre Baskerville"/>
                <w:bCs/>
                <w:color w:val="000000"/>
                <w:lang w:val="en-US"/>
              </w:rPr>
            </w:pPr>
          </w:p>
          <w:p w14:paraId="24D2AD80" w14:textId="53E05BA2" w:rsidR="009C23A0" w:rsidDel="00A87CF6" w:rsidRDefault="00A87CF6" w:rsidP="00A87CF6">
            <w:pPr>
              <w:jc w:val="both"/>
              <w:rPr>
                <w:del w:id="44" w:author="Jason Potts" w:date="2025-09-19T12:04:00Z" w16du:dateUtc="2025-09-19T18:04:00Z"/>
                <w:rFonts w:eastAsia="Libre Baskerville"/>
                <w:bCs/>
                <w:color w:val="000000"/>
                <w:lang w:val="en-US"/>
              </w:rPr>
            </w:pPr>
            <w:ins w:id="45" w:author="Jason Potts" w:date="2025-09-19T12:04:00Z" w16du:dateUtc="2025-09-19T18:04:00Z">
              <w:r w:rsidRPr="00A87CF6">
                <w:rPr>
                  <w:rFonts w:eastAsia="Libre Baskerville"/>
                  <w:bCs/>
                  <w:color w:val="000000"/>
                  <w:lang w:val="en-US"/>
                </w:rPr>
                <w:lastRenderedPageBreak/>
                <w:t>Insurance. Likewise, the Seller undertakes to procure and keep in force such insurance and policies over the Equipment as it deems necessary pursuant to its internal methodologies, to maintain the integrity of the Equipment during the term of this warranty. The Seller shall also keep in force during the term of this Limited Warranty the Insurance Policy covering the Equipment and shall deliver a copy thereof to the Buyer upon completion of the installation of the Equipment at the Buyer’s premises.</w:t>
              </w:r>
            </w:ins>
            <w:del w:id="46" w:author="Jason Potts" w:date="2025-09-19T12:04:00Z" w16du:dateUtc="2025-09-19T18:04:00Z">
              <w:r w:rsidR="00A71822" w:rsidRPr="00F01996" w:rsidDel="00A87CF6">
                <w:rPr>
                  <w:rFonts w:eastAsia="Libre Baskerville"/>
                  <w:bCs/>
                  <w:color w:val="000000"/>
                  <w:lang w:val="en-US"/>
                </w:rPr>
                <w:delText xml:space="preserve">The Seller </w:delText>
              </w:r>
              <w:r w:rsidR="003D30F2" w:rsidDel="00A87CF6">
                <w:rPr>
                  <w:rFonts w:eastAsia="Libre Baskerville"/>
                  <w:bCs/>
                  <w:color w:val="000000"/>
                  <w:lang w:val="en-US"/>
                </w:rPr>
                <w:delText xml:space="preserve">represents to </w:delText>
              </w:r>
              <w:r w:rsidR="00A71822" w:rsidRPr="00F01996" w:rsidDel="00A87CF6">
                <w:rPr>
                  <w:rFonts w:eastAsia="Libre Baskerville"/>
                  <w:bCs/>
                  <w:color w:val="000000"/>
                  <w:lang w:val="en-US"/>
                </w:rPr>
                <w:delText xml:space="preserve">Buyer </w:delText>
              </w:r>
              <w:r w:rsidR="003D30F2" w:rsidDel="00A87CF6">
                <w:rPr>
                  <w:rFonts w:eastAsia="Libre Baskerville"/>
                  <w:bCs/>
                  <w:color w:val="000000"/>
                  <w:lang w:val="en-US"/>
                </w:rPr>
                <w:delText xml:space="preserve">that the manufacturer of the Equipment provides a </w:delText>
              </w:r>
              <w:r w:rsidR="00A71822" w:rsidRPr="00F01996" w:rsidDel="00A87CF6">
                <w:rPr>
                  <w:rFonts w:eastAsia="Libre Baskerville"/>
                  <w:bCs/>
                  <w:color w:val="000000"/>
                  <w:lang w:val="en-US"/>
                </w:rPr>
                <w:delText xml:space="preserve">limited guarantee </w:delText>
              </w:r>
              <w:r w:rsidR="00836FA9" w:rsidRPr="00F01996" w:rsidDel="00A87CF6">
                <w:rPr>
                  <w:rFonts w:eastAsia="Libre Baskerville"/>
                  <w:bCs/>
                  <w:color w:val="000000"/>
                  <w:lang w:val="en-US"/>
                </w:rPr>
                <w:delText>with respect to the Equipment pursuant to the terms and conditions (including term) set forth in this Exhibit, which the Buyer acknowledges to have re</w:delText>
              </w:r>
              <w:r w:rsidR="000342FE" w:rsidRPr="00F01996" w:rsidDel="00A87CF6">
                <w:rPr>
                  <w:rFonts w:eastAsia="Libre Baskerville"/>
                  <w:bCs/>
                  <w:color w:val="000000"/>
                  <w:lang w:val="en-US"/>
                </w:rPr>
                <w:delText>ceived.</w:delText>
              </w:r>
            </w:del>
          </w:p>
          <w:p w14:paraId="4EA1E2E8" w14:textId="6F98A8AA" w:rsidR="0070096D" w:rsidDel="00A87CF6" w:rsidRDefault="0070096D" w:rsidP="009C23A0">
            <w:pPr>
              <w:jc w:val="both"/>
              <w:rPr>
                <w:del w:id="47" w:author="Jason Potts" w:date="2025-09-19T12:04:00Z" w16du:dateUtc="2025-09-19T18:04:00Z"/>
                <w:rFonts w:eastAsia="Libre Baskerville"/>
                <w:bCs/>
                <w:color w:val="000000"/>
                <w:lang w:val="en-US"/>
              </w:rPr>
            </w:pPr>
          </w:p>
          <w:p w14:paraId="50E83C00" w14:textId="416289D7" w:rsidR="00A93D7B" w:rsidDel="00A87CF6" w:rsidRDefault="0070096D" w:rsidP="0070096D">
            <w:pPr>
              <w:jc w:val="both"/>
              <w:rPr>
                <w:del w:id="48" w:author="Jason Potts" w:date="2025-09-19T12:04:00Z" w16du:dateUtc="2025-09-19T18:04:00Z"/>
                <w:rFonts w:eastAsia="Libre Baskerville"/>
                <w:bCs/>
                <w:color w:val="000000"/>
                <w:lang w:val="en-US"/>
              </w:rPr>
            </w:pPr>
            <w:del w:id="49" w:author="Jason Potts" w:date="2025-09-19T12:04:00Z" w16du:dateUtc="2025-09-19T18:04:00Z">
              <w:r w:rsidDel="00A87CF6">
                <w:rPr>
                  <w:rFonts w:eastAsia="Libre Baskerville"/>
                  <w:bCs/>
                  <w:color w:val="000000"/>
                  <w:lang w:val="en-US"/>
                </w:rPr>
                <w:delText xml:space="preserve">Such warranty will be valid through </w:delText>
              </w:r>
              <w:r w:rsidR="006C0177" w:rsidRPr="006C0177" w:rsidDel="00A87CF6">
                <w:rPr>
                  <w:rFonts w:eastAsia="Libre Baskerville"/>
                  <w:bCs/>
                  <w:color w:val="000000"/>
                  <w:highlight w:val="yellow"/>
                  <w:lang w:val="en-US"/>
                </w:rPr>
                <w:delText>XXX</w:delText>
              </w:r>
              <w:r w:rsidDel="00A87CF6">
                <w:rPr>
                  <w:rFonts w:eastAsia="Libre Baskerville"/>
                  <w:bCs/>
                  <w:color w:val="000000"/>
                  <w:lang w:val="en-US"/>
                </w:rPr>
                <w:delText xml:space="preserve"> and </w:delText>
              </w:r>
              <w:r w:rsidR="00A93D7B" w:rsidDel="00A87CF6">
                <w:rPr>
                  <w:rFonts w:eastAsia="Libre Baskerville"/>
                  <w:bCs/>
                  <w:color w:val="000000"/>
                  <w:lang w:val="en-US"/>
                </w:rPr>
                <w:delText>includes the maintenance and repair services</w:delText>
              </w:r>
              <w:r w:rsidR="00BF0C3E" w:rsidRPr="00D46AC1" w:rsidDel="00A87CF6">
                <w:rPr>
                  <w:lang w:val="en-US"/>
                </w:rPr>
                <w:delText xml:space="preserve"> </w:delText>
              </w:r>
              <w:r w:rsidR="00BF0C3E" w:rsidRPr="00BF0C3E" w:rsidDel="00A87CF6">
                <w:rPr>
                  <w:rFonts w:eastAsia="Libre Baskerville"/>
                  <w:bCs/>
                  <w:color w:val="000000"/>
                  <w:lang w:val="en-US"/>
                </w:rPr>
                <w:delText xml:space="preserve">and the hidden defects that the </w:delText>
              </w:r>
              <w:r w:rsidR="00B971B1" w:rsidDel="00A87CF6">
                <w:rPr>
                  <w:rFonts w:eastAsia="Libre Baskerville"/>
                  <w:bCs/>
                  <w:color w:val="000000"/>
                  <w:lang w:val="en-US"/>
                </w:rPr>
                <w:delText>Equipment</w:delText>
              </w:r>
              <w:r w:rsidR="00890E2E" w:rsidDel="00A87CF6">
                <w:rPr>
                  <w:rFonts w:eastAsia="Libre Baskerville"/>
                  <w:bCs/>
                  <w:color w:val="000000"/>
                  <w:lang w:val="en-US"/>
                </w:rPr>
                <w:delText xml:space="preserve"> and/or installation</w:delText>
              </w:r>
              <w:r w:rsidR="00BF0C3E" w:rsidRPr="00BF0C3E" w:rsidDel="00A87CF6">
                <w:rPr>
                  <w:rFonts w:eastAsia="Libre Baskerville"/>
                  <w:bCs/>
                  <w:color w:val="000000"/>
                  <w:lang w:val="en-US"/>
                </w:rPr>
                <w:delText xml:space="preserve"> may have</w:delText>
              </w:r>
              <w:r w:rsidR="00C14C1E" w:rsidDel="00A87CF6">
                <w:rPr>
                  <w:rFonts w:eastAsia="Libre Baskerville"/>
                  <w:bCs/>
                  <w:color w:val="000000"/>
                  <w:lang w:val="en-US"/>
                </w:rPr>
                <w:delText>, as well as the</w:delText>
              </w:r>
              <w:r w:rsidR="00A93D7B" w:rsidDel="00A87CF6">
                <w:rPr>
                  <w:rFonts w:eastAsia="Libre Baskerville"/>
                  <w:bCs/>
                  <w:color w:val="000000"/>
                  <w:lang w:val="en-US"/>
                </w:rPr>
                <w:delText xml:space="preserve"> spare parts of the Equipment purchased by the Buyer without </w:delText>
              </w:r>
              <w:r w:rsidR="00C86362" w:rsidDel="00A87CF6">
                <w:rPr>
                  <w:rFonts w:eastAsia="Libre Baskerville"/>
                  <w:bCs/>
                  <w:color w:val="000000"/>
                  <w:lang w:val="en-US"/>
                </w:rPr>
                <w:delText xml:space="preserve">such services and spare parts </w:delText>
              </w:r>
              <w:r w:rsidR="00A93D7B" w:rsidDel="00A87CF6">
                <w:rPr>
                  <w:rFonts w:eastAsia="Libre Baskerville"/>
                  <w:bCs/>
                  <w:color w:val="000000"/>
                  <w:lang w:val="en-US"/>
                </w:rPr>
                <w:delText>forming part of the Price</w:delText>
              </w:r>
              <w:r w:rsidR="00C86362" w:rsidDel="00A87CF6">
                <w:rPr>
                  <w:rFonts w:eastAsia="Libre Baskerville"/>
                  <w:bCs/>
                  <w:color w:val="000000"/>
                  <w:lang w:val="en-US"/>
                </w:rPr>
                <w:delText xml:space="preserve">. </w:delText>
              </w:r>
            </w:del>
          </w:p>
          <w:p w14:paraId="557623A9" w14:textId="7C4EC4CF" w:rsidR="00E64D55" w:rsidDel="00A87CF6" w:rsidRDefault="00E64D55" w:rsidP="0070096D">
            <w:pPr>
              <w:jc w:val="both"/>
              <w:rPr>
                <w:del w:id="50" w:author="Jason Potts" w:date="2025-09-19T12:04:00Z" w16du:dateUtc="2025-09-19T18:04:00Z"/>
                <w:rFonts w:eastAsia="Libre Baskerville"/>
                <w:bCs/>
                <w:color w:val="000000"/>
                <w:lang w:val="en-US"/>
              </w:rPr>
            </w:pPr>
          </w:p>
          <w:p w14:paraId="5556D3E5" w14:textId="30D82D70" w:rsidR="00890E2E" w:rsidDel="00A87CF6" w:rsidRDefault="00890E2E" w:rsidP="0070096D">
            <w:pPr>
              <w:jc w:val="both"/>
              <w:rPr>
                <w:del w:id="51" w:author="Jason Potts" w:date="2025-09-19T12:04:00Z" w16du:dateUtc="2025-09-19T18:04:00Z"/>
                <w:rFonts w:eastAsia="Libre Baskerville"/>
                <w:bCs/>
                <w:color w:val="000000"/>
                <w:lang w:val="en-US"/>
              </w:rPr>
            </w:pPr>
            <w:del w:id="52" w:author="Jason Potts" w:date="2025-09-19T12:04:00Z" w16du:dateUtc="2025-09-19T18:04:00Z">
              <w:r w:rsidRPr="00890E2E" w:rsidDel="00A87CF6">
                <w:rPr>
                  <w:rFonts w:eastAsia="Libre Baskerville"/>
                  <w:bCs/>
                  <w:color w:val="000000"/>
                  <w:lang w:val="en-US"/>
                </w:rPr>
                <w:delText xml:space="preserve">Likewise, the Seller undertakes to contract and maintain in force the insurance(s) and policies of the Equipment that it considers necessary in accordance with its internal methodologies, to maintain the integrity of the Equipment during the duration of said guarantee. Likewise, the Seller will keep the contracted Insurance policy on the Equipment in force during the validity of said </w:delText>
              </w:r>
              <w:r w:rsidDel="00A87CF6">
                <w:rPr>
                  <w:rFonts w:eastAsia="Libre Baskerville"/>
                  <w:bCs/>
                  <w:color w:val="000000"/>
                  <w:lang w:val="en-US"/>
                </w:rPr>
                <w:delText>warranty</w:delText>
              </w:r>
              <w:r w:rsidRPr="00890E2E" w:rsidDel="00A87CF6">
                <w:rPr>
                  <w:rFonts w:eastAsia="Libre Baskerville"/>
                  <w:bCs/>
                  <w:color w:val="000000"/>
                  <w:lang w:val="en-US"/>
                </w:rPr>
                <w:delText xml:space="preserve">, a copy of which must be delivered by the Seller to the Buyer at the </w:delText>
              </w:r>
              <w:r w:rsidR="0072023F" w:rsidDel="00A87CF6">
                <w:rPr>
                  <w:rFonts w:eastAsia="Libre Baskerville"/>
                  <w:bCs/>
                  <w:color w:val="000000"/>
                  <w:lang w:val="en-US"/>
                </w:rPr>
                <w:delText>completion of</w:delText>
              </w:r>
              <w:r w:rsidRPr="00890E2E" w:rsidDel="00A87CF6">
                <w:rPr>
                  <w:rFonts w:eastAsia="Libre Baskerville"/>
                  <w:bCs/>
                  <w:color w:val="000000"/>
                  <w:lang w:val="en-US"/>
                </w:rPr>
                <w:delText xml:space="preserve"> the </w:delText>
              </w:r>
              <w:r w:rsidR="0072023F" w:rsidDel="00A87CF6">
                <w:rPr>
                  <w:rFonts w:eastAsia="Libre Baskerville"/>
                  <w:bCs/>
                  <w:color w:val="000000"/>
                  <w:lang w:val="en-US"/>
                </w:rPr>
                <w:delText xml:space="preserve">in the Buyer’s site. </w:delText>
              </w:r>
            </w:del>
          </w:p>
          <w:p w14:paraId="68E127D0" w14:textId="39CCD29E" w:rsidR="007E38DF" w:rsidRPr="00F01996" w:rsidRDefault="007E38DF" w:rsidP="0070096D">
            <w:pPr>
              <w:jc w:val="both"/>
              <w:rPr>
                <w:rFonts w:eastAsia="Libre Baskerville"/>
                <w:bCs/>
                <w:color w:val="000000"/>
                <w:lang w:val="en-US"/>
              </w:rPr>
            </w:pPr>
          </w:p>
        </w:tc>
        <w:tc>
          <w:tcPr>
            <w:tcW w:w="4699" w:type="dxa"/>
          </w:tcPr>
          <w:p w14:paraId="358C014B" w14:textId="0F643056" w:rsidR="00713FFC" w:rsidRDefault="001F1DF0" w:rsidP="009C23A0">
            <w:pPr>
              <w:jc w:val="both"/>
              <w:rPr>
                <w:ins w:id="53" w:author="Jason Potts" w:date="2025-09-19T11:35:00Z" w16du:dateUtc="2025-09-19T17:35:00Z"/>
                <w:rFonts w:eastAsia="Libre Baskerville"/>
                <w:bCs/>
                <w:color w:val="000000"/>
                <w:lang w:val="es-MX"/>
              </w:rPr>
            </w:pPr>
            <w:bookmarkStart w:id="54" w:name="OLE_LINK5"/>
            <w:r w:rsidRPr="00F01996">
              <w:rPr>
                <w:rFonts w:eastAsia="Libre Baskerville"/>
                <w:bCs/>
                <w:color w:val="000000"/>
                <w:u w:val="single"/>
                <w:lang w:val="es-MX"/>
              </w:rPr>
              <w:lastRenderedPageBreak/>
              <w:t>Garantía</w:t>
            </w:r>
            <w:r w:rsidR="000248B3" w:rsidRPr="00F01996">
              <w:rPr>
                <w:rFonts w:eastAsia="Libre Baskerville"/>
                <w:bCs/>
                <w:color w:val="000000"/>
                <w:u w:val="single"/>
                <w:lang w:val="es-MX"/>
              </w:rPr>
              <w:t xml:space="preserve"> Limitada</w:t>
            </w:r>
            <w:r w:rsidR="001C05A3" w:rsidRPr="00F01996">
              <w:rPr>
                <w:rFonts w:eastAsia="Libre Baskerville"/>
                <w:bCs/>
                <w:color w:val="000000"/>
                <w:lang w:val="es-MX"/>
              </w:rPr>
              <w:t>.</w:t>
            </w:r>
            <w:r w:rsidR="000248B3" w:rsidRPr="00F01996">
              <w:rPr>
                <w:rFonts w:eastAsia="Libre Baskerville"/>
                <w:bCs/>
                <w:color w:val="000000"/>
                <w:lang w:val="es-MX"/>
              </w:rPr>
              <w:t xml:space="preserve"> </w:t>
            </w:r>
            <w:ins w:id="55" w:author="Jason Potts" w:date="2025-09-19T11:50:00Z" w16du:dateUtc="2025-09-19T17:50:00Z">
              <w:r w:rsidR="0058643B">
                <w:rPr>
                  <w:rFonts w:eastAsia="Libre Baskerville"/>
                  <w:bCs/>
                  <w:color w:val="000000"/>
                  <w:lang w:val="es-MX"/>
                </w:rPr>
                <w:t>D</w:t>
              </w:r>
              <w:r w:rsidR="0058643B" w:rsidRPr="0058643B">
                <w:rPr>
                  <w:rFonts w:eastAsia="Libre Baskerville"/>
                  <w:bCs/>
                  <w:color w:val="000000"/>
                  <w:lang w:val="es-MX"/>
                </w:rPr>
                <w:t xml:space="preserve">urante la vigencia indicada en este Anexo, la Vendedora otorga una garantía limitada sobre los Equipos </w:t>
              </w:r>
              <w:r w:rsidR="0058643B">
                <w:rPr>
                  <w:rFonts w:eastAsia="Libre Baskerville"/>
                  <w:bCs/>
                  <w:color w:val="000000"/>
                  <w:lang w:val="es-MX"/>
                </w:rPr>
                <w:t>adquiridos</w:t>
              </w:r>
              <w:r w:rsidR="0058643B" w:rsidRPr="0058643B">
                <w:rPr>
                  <w:rFonts w:eastAsia="Libre Baskerville"/>
                  <w:bCs/>
                  <w:color w:val="000000"/>
                  <w:lang w:val="es-MX"/>
                </w:rPr>
                <w:t xml:space="preserve"> al amparo del Contrato. Cubre, sin costo adicional, la mano de obra y el diagnóstico (remoto y en sitio), así como las refacciones o reemplazos razonablemente necesarios para restablecer la operación normal de los Equipos ante desgaste normal, defectos de instalación o fallas de componentes bajo uso adecuado y conforme a las especificaciones aplicables. La Vendedora gestionará ante fabricantes y terceros las garantías comerciales aplicables y la logística de reparación o sustitución correspondiente sin costo adicional para la Compradora. Asimismo, asumirá a su costo la reparación razonable de los daños directos y comprobables que cause al inmueble de la Compradora (incluida la cubierta) con motivo de trabajos propios de la Vendedora en ejecución del Contrato, conforme a las limitaciones de responsabilidad del Contrato. Todo lo anterior se otorga sujeto a las exclusiones previstas en este Anexo.</w:t>
              </w:r>
            </w:ins>
            <w:del w:id="56" w:author="Jason Potts" w:date="2025-09-19T11:50:00Z" w16du:dateUtc="2025-09-19T17:50:00Z">
              <w:r w:rsidR="000248B3" w:rsidRPr="00F01996" w:rsidDel="0058643B">
                <w:rPr>
                  <w:rFonts w:eastAsia="Libre Baskerville"/>
                  <w:bCs/>
                  <w:color w:val="000000"/>
                  <w:lang w:val="es-MX"/>
                </w:rPr>
                <w:delText xml:space="preserve"> </w:delText>
              </w:r>
            </w:del>
            <w:del w:id="57" w:author="Jason Potts" w:date="2025-09-19T11:34:00Z" w16du:dateUtc="2025-09-19T17:34:00Z">
              <w:r w:rsidR="000248B3" w:rsidRPr="00F01996" w:rsidDel="00713FFC">
                <w:rPr>
                  <w:rFonts w:eastAsia="Libre Baskerville"/>
                  <w:bCs/>
                  <w:color w:val="000000"/>
                  <w:lang w:val="es-MX"/>
                </w:rPr>
                <w:delText xml:space="preserve">La Vendedora </w:delText>
              </w:r>
              <w:r w:rsidR="003D30F2" w:rsidDel="00713FFC">
                <w:rPr>
                  <w:rFonts w:eastAsia="Libre Baskerville"/>
                  <w:bCs/>
                  <w:color w:val="000000"/>
                  <w:lang w:val="es-MX"/>
                </w:rPr>
                <w:delText xml:space="preserve"> declara a</w:delText>
              </w:r>
              <w:r w:rsidR="000248B3" w:rsidRPr="00F01996" w:rsidDel="00713FFC">
                <w:rPr>
                  <w:rFonts w:eastAsia="Libre Baskerville"/>
                  <w:bCs/>
                  <w:color w:val="000000"/>
                  <w:lang w:val="es-MX"/>
                </w:rPr>
                <w:delText xml:space="preserve"> la Compradora </w:delText>
              </w:r>
              <w:r w:rsidR="003D30F2" w:rsidDel="00713FFC">
                <w:rPr>
                  <w:rFonts w:eastAsia="Libre Baskerville"/>
                  <w:bCs/>
                  <w:color w:val="000000"/>
                  <w:lang w:val="es-MX"/>
                </w:rPr>
                <w:delText>que el fab</w:delText>
              </w:r>
              <w:r w:rsidR="002F2C16" w:rsidDel="00713FFC">
                <w:rPr>
                  <w:rFonts w:eastAsia="Libre Baskerville"/>
                  <w:bCs/>
                  <w:color w:val="000000"/>
                  <w:lang w:val="es-MX"/>
                </w:rPr>
                <w:delText>ri</w:delText>
              </w:r>
              <w:r w:rsidR="003D30F2" w:rsidDel="00713FFC">
                <w:rPr>
                  <w:rFonts w:eastAsia="Libre Baskerville"/>
                  <w:bCs/>
                  <w:color w:val="000000"/>
                  <w:lang w:val="es-MX"/>
                </w:rPr>
                <w:delText xml:space="preserve">cante de los Equipos otorga </w:delText>
              </w:r>
              <w:r w:rsidR="00836FA9" w:rsidRPr="00F01996" w:rsidDel="00713FFC">
                <w:rPr>
                  <w:rFonts w:eastAsia="Libre Baskerville"/>
                  <w:bCs/>
                  <w:color w:val="000000"/>
                  <w:lang w:val="es-MX"/>
                </w:rPr>
                <w:delText>una</w:delText>
              </w:r>
              <w:r w:rsidR="000248B3" w:rsidRPr="00F01996" w:rsidDel="00713FFC">
                <w:rPr>
                  <w:rFonts w:eastAsia="Libre Baskerville"/>
                  <w:bCs/>
                  <w:color w:val="000000"/>
                  <w:lang w:val="es-MX"/>
                </w:rPr>
                <w:delText xml:space="preserve"> garantía limitada respecto de los Equipos conforme a los términos y condiciones (incluyendo plazo) que se indican en presente Anexo</w:delText>
              </w:r>
              <w:r w:rsidR="00A71822" w:rsidRPr="00F01996" w:rsidDel="00713FFC">
                <w:rPr>
                  <w:rFonts w:eastAsia="Libre Baskerville"/>
                  <w:bCs/>
                  <w:color w:val="000000"/>
                  <w:lang w:val="es-MX"/>
                </w:rPr>
                <w:delText xml:space="preserve">, la cual la Compradora </w:delText>
              </w:r>
              <w:r w:rsidR="00EC498F" w:rsidRPr="00F01996" w:rsidDel="00713FFC">
                <w:rPr>
                  <w:rFonts w:eastAsia="Libre Baskerville"/>
                  <w:bCs/>
                  <w:color w:val="000000"/>
                  <w:lang w:val="es-MX"/>
                </w:rPr>
                <w:delText>reconoce</w:delText>
              </w:r>
              <w:r w:rsidR="00A71822" w:rsidRPr="00F01996" w:rsidDel="00713FFC">
                <w:rPr>
                  <w:rFonts w:eastAsia="Libre Baskerville"/>
                  <w:bCs/>
                  <w:color w:val="000000"/>
                  <w:lang w:val="es-MX"/>
                </w:rPr>
                <w:delText xml:space="preserve"> </w:delText>
              </w:r>
              <w:r w:rsidR="000342FE" w:rsidRPr="00F01996" w:rsidDel="00713FFC">
                <w:rPr>
                  <w:rFonts w:eastAsia="Libre Baskerville"/>
                  <w:bCs/>
                  <w:color w:val="000000"/>
                  <w:lang w:val="es-MX"/>
                </w:rPr>
                <w:delText>haber recibido</w:delText>
              </w:r>
              <w:r w:rsidR="000248B3" w:rsidRPr="00F01996" w:rsidDel="00713FFC">
                <w:rPr>
                  <w:rFonts w:eastAsia="Libre Baskerville"/>
                  <w:bCs/>
                  <w:color w:val="000000"/>
                  <w:lang w:val="es-MX"/>
                </w:rPr>
                <w:delText>.</w:delText>
              </w:r>
            </w:del>
          </w:p>
          <w:p w14:paraId="563B8262" w14:textId="66A2A648" w:rsidR="00713FFC" w:rsidDel="00713FFC" w:rsidRDefault="00713FFC" w:rsidP="00713FFC">
            <w:pPr>
              <w:jc w:val="both"/>
              <w:rPr>
                <w:del w:id="58" w:author="Jason Potts" w:date="2025-09-19T11:37:00Z" w16du:dateUtc="2025-09-19T17:37:00Z"/>
                <w:rFonts w:eastAsia="Libre Baskerville"/>
                <w:bCs/>
                <w:color w:val="000000"/>
                <w:lang w:val="es-MX"/>
              </w:rPr>
            </w:pPr>
          </w:p>
          <w:p w14:paraId="01CEB9B6" w14:textId="77777777" w:rsidR="006B27AB" w:rsidRDefault="006B27AB" w:rsidP="009C23A0">
            <w:pPr>
              <w:jc w:val="both"/>
              <w:rPr>
                <w:rFonts w:eastAsia="Libre Baskerville"/>
                <w:bCs/>
                <w:color w:val="000000"/>
                <w:lang w:val="es-MX"/>
              </w:rPr>
            </w:pPr>
          </w:p>
          <w:p w14:paraId="1A4699D9" w14:textId="77777777" w:rsidR="00B826FC" w:rsidRDefault="00B826FC" w:rsidP="0070096D">
            <w:pPr>
              <w:jc w:val="both"/>
              <w:rPr>
                <w:ins w:id="59" w:author="Jason Potts" w:date="2025-09-19T12:04:00Z" w16du:dateUtc="2025-09-19T18:04:00Z"/>
                <w:rFonts w:eastAsia="Libre Baskerville"/>
                <w:bCs/>
                <w:color w:val="000000"/>
                <w:lang w:val="es-MX"/>
              </w:rPr>
            </w:pPr>
          </w:p>
          <w:p w14:paraId="19A4591D" w14:textId="77777777" w:rsidR="00B826FC" w:rsidRDefault="00B826FC" w:rsidP="0070096D">
            <w:pPr>
              <w:jc w:val="both"/>
              <w:rPr>
                <w:ins w:id="60" w:author="Jason Potts" w:date="2025-09-19T12:04:00Z" w16du:dateUtc="2025-09-19T18:04:00Z"/>
                <w:rFonts w:eastAsia="Libre Baskerville"/>
                <w:bCs/>
                <w:color w:val="000000"/>
                <w:lang w:val="es-MX"/>
              </w:rPr>
            </w:pPr>
          </w:p>
          <w:p w14:paraId="5B7AC0FF" w14:textId="21BAE307" w:rsidR="001C05A3" w:rsidRDefault="006B27AB" w:rsidP="0070096D">
            <w:pPr>
              <w:jc w:val="both"/>
              <w:rPr>
                <w:rFonts w:eastAsia="Libre Baskerville"/>
                <w:bCs/>
                <w:color w:val="000000"/>
                <w:lang w:val="es-MX"/>
              </w:rPr>
            </w:pPr>
            <w:r>
              <w:rPr>
                <w:rFonts w:eastAsia="Libre Baskerville"/>
                <w:bCs/>
                <w:color w:val="000000"/>
                <w:lang w:val="es-MX"/>
              </w:rPr>
              <w:t>Dicha garantía</w:t>
            </w:r>
            <w:r w:rsidR="0070096D">
              <w:rPr>
                <w:rFonts w:eastAsia="Libre Baskerville"/>
                <w:bCs/>
                <w:color w:val="000000"/>
                <w:lang w:val="es-MX"/>
              </w:rPr>
              <w:t xml:space="preserve"> será válida hasta el </w:t>
            </w:r>
            <w:commentRangeStart w:id="61"/>
            <w:r w:rsidR="006C0177" w:rsidRPr="006C0177">
              <w:rPr>
                <w:rFonts w:eastAsia="Libre Baskerville"/>
                <w:bCs/>
                <w:color w:val="000000"/>
                <w:highlight w:val="yellow"/>
                <w:lang w:val="es-ES"/>
              </w:rPr>
              <w:t>XXX</w:t>
            </w:r>
            <w:commentRangeEnd w:id="61"/>
            <w:r w:rsidR="00713FFC">
              <w:rPr>
                <w:rStyle w:val="CommentReference"/>
                <w:rFonts w:ascii="Arial" w:hAnsi="Arial" w:cs="Arial"/>
                <w:snapToGrid w:val="0"/>
                <w:color w:val="000000"/>
                <w:lang w:val="es-MX" w:eastAsia="es-ES"/>
              </w:rPr>
              <w:commentReference w:id="61"/>
            </w:r>
            <w:r w:rsidR="0070096D">
              <w:rPr>
                <w:rFonts w:eastAsia="Libre Baskerville"/>
                <w:bCs/>
                <w:color w:val="000000"/>
                <w:lang w:val="es-MX"/>
              </w:rPr>
              <w:t xml:space="preserve"> e</w:t>
            </w:r>
            <w:r>
              <w:rPr>
                <w:rFonts w:eastAsia="Libre Baskerville"/>
                <w:bCs/>
                <w:color w:val="000000"/>
                <w:lang w:val="es-MX"/>
              </w:rPr>
              <w:t xml:space="preserve"> incluye los servicios de mantenimiento</w:t>
            </w:r>
            <w:r w:rsidR="00C14C1E">
              <w:rPr>
                <w:rFonts w:eastAsia="Libre Baskerville"/>
                <w:bCs/>
                <w:color w:val="000000"/>
                <w:lang w:val="es-MX"/>
              </w:rPr>
              <w:t xml:space="preserve"> y</w:t>
            </w:r>
            <w:r>
              <w:rPr>
                <w:rFonts w:eastAsia="Libre Baskerville"/>
                <w:bCs/>
                <w:color w:val="000000"/>
                <w:lang w:val="es-MX"/>
              </w:rPr>
              <w:t xml:space="preserve"> reparación</w:t>
            </w:r>
            <w:r w:rsidR="00E6365D">
              <w:rPr>
                <w:rFonts w:eastAsia="Libre Baskerville"/>
                <w:bCs/>
                <w:color w:val="000000"/>
                <w:lang w:val="es-MX"/>
              </w:rPr>
              <w:t xml:space="preserve"> y </w:t>
            </w:r>
            <w:r w:rsidR="00BF0C3E">
              <w:rPr>
                <w:rFonts w:eastAsia="Libre Baskerville"/>
                <w:bCs/>
                <w:color w:val="000000"/>
                <w:lang w:val="es-MX"/>
              </w:rPr>
              <w:t>los vicios ocultos que pudieran tener los Equipos</w:t>
            </w:r>
            <w:r w:rsidR="00890E2E">
              <w:rPr>
                <w:rFonts w:eastAsia="Libre Baskerville"/>
                <w:bCs/>
                <w:color w:val="000000"/>
                <w:lang w:val="es-MX"/>
              </w:rPr>
              <w:t xml:space="preserve"> y/o instalación</w:t>
            </w:r>
            <w:r w:rsidR="00C14C1E">
              <w:rPr>
                <w:rFonts w:eastAsia="Libre Baskerville"/>
                <w:bCs/>
                <w:color w:val="000000"/>
                <w:lang w:val="es-MX"/>
              </w:rPr>
              <w:t>, así como las</w:t>
            </w:r>
            <w:r>
              <w:rPr>
                <w:rFonts w:eastAsia="Libre Baskerville"/>
                <w:bCs/>
                <w:color w:val="000000"/>
                <w:lang w:val="es-MX"/>
              </w:rPr>
              <w:t xml:space="preserve"> refacciones de los Equipos adquiridos por la Compradora sin que los mismos formen parte del Precio</w:t>
            </w:r>
            <w:r w:rsidR="00C86362">
              <w:rPr>
                <w:rFonts w:eastAsia="Libre Baskerville"/>
                <w:bCs/>
                <w:color w:val="000000"/>
                <w:lang w:val="es-MX"/>
              </w:rPr>
              <w:t>.</w:t>
            </w:r>
            <w:del w:id="62" w:author="Jason Potts" w:date="2025-09-19T11:55:00Z" w16du:dateUtc="2025-09-19T17:55:00Z">
              <w:r w:rsidR="00C86362" w:rsidDel="00A87CF6">
                <w:rPr>
                  <w:rFonts w:eastAsia="Libre Baskerville"/>
                  <w:bCs/>
                  <w:color w:val="000000"/>
                  <w:lang w:val="es-MX"/>
                </w:rPr>
                <w:delText xml:space="preserve">  </w:delText>
              </w:r>
            </w:del>
          </w:p>
          <w:p w14:paraId="548102FF" w14:textId="77777777" w:rsidR="00890E2E" w:rsidRDefault="00890E2E" w:rsidP="0070096D">
            <w:pPr>
              <w:jc w:val="both"/>
              <w:rPr>
                <w:ins w:id="63" w:author="Jason Potts" w:date="2025-09-19T11:37:00Z" w16du:dateUtc="2025-09-19T17:37:00Z"/>
                <w:rFonts w:eastAsia="Libre Baskerville"/>
                <w:bCs/>
                <w:color w:val="000000"/>
                <w:lang w:val="es-MX"/>
              </w:rPr>
            </w:pPr>
          </w:p>
          <w:p w14:paraId="2233E91E" w14:textId="77777777" w:rsidR="00713FFC" w:rsidRPr="00713FFC" w:rsidRDefault="00713FFC" w:rsidP="00713FFC">
            <w:pPr>
              <w:jc w:val="both"/>
              <w:rPr>
                <w:ins w:id="64" w:author="Jason Potts" w:date="2025-09-19T11:37:00Z" w16du:dateUtc="2025-09-19T17:37:00Z"/>
                <w:rFonts w:eastAsia="Libre Baskerville"/>
                <w:bCs/>
                <w:color w:val="000000"/>
                <w:lang w:val="es-MX"/>
              </w:rPr>
            </w:pPr>
            <w:ins w:id="65" w:author="Jason Potts" w:date="2025-09-19T11:37:00Z" w16du:dateUtc="2025-09-19T17:37:00Z">
              <w:r w:rsidRPr="00713FFC">
                <w:rPr>
                  <w:rFonts w:eastAsia="Libre Baskerville"/>
                  <w:bCs/>
                  <w:color w:val="000000"/>
                  <w:lang w:val="es-MX"/>
                </w:rPr>
                <w:t>Niveles de Servicio (SLA).</w:t>
              </w:r>
            </w:ins>
          </w:p>
          <w:p w14:paraId="3C82DA4C" w14:textId="77777777" w:rsidR="00713FFC" w:rsidRPr="00713FFC" w:rsidRDefault="00713FFC" w:rsidP="00713FFC">
            <w:pPr>
              <w:jc w:val="both"/>
              <w:rPr>
                <w:ins w:id="66" w:author="Jason Potts" w:date="2025-09-19T11:37:00Z" w16du:dateUtc="2025-09-19T17:37:00Z"/>
                <w:rFonts w:eastAsia="Libre Baskerville"/>
                <w:bCs/>
                <w:color w:val="000000"/>
                <w:lang w:val="es-MX"/>
              </w:rPr>
            </w:pPr>
            <w:ins w:id="67" w:author="Jason Potts" w:date="2025-09-19T11:37:00Z" w16du:dateUtc="2025-09-19T17:37:00Z">
              <w:r w:rsidRPr="00713FFC">
                <w:rPr>
                  <w:rFonts w:eastAsia="Libre Baskerville"/>
                  <w:bCs/>
                  <w:color w:val="000000"/>
                  <w:lang w:val="es-MX"/>
                </w:rPr>
                <w:t>a) Acuse y respuesta remota: dentro de 2 (dos) Días Hábiles siguientes a la notificación de la Compradora.</w:t>
              </w:r>
            </w:ins>
          </w:p>
          <w:p w14:paraId="02FD6A82" w14:textId="77777777" w:rsidR="00713FFC" w:rsidRPr="00713FFC" w:rsidRDefault="00713FFC" w:rsidP="00713FFC">
            <w:pPr>
              <w:jc w:val="both"/>
              <w:rPr>
                <w:ins w:id="68" w:author="Jason Potts" w:date="2025-09-19T11:37:00Z" w16du:dateUtc="2025-09-19T17:37:00Z"/>
                <w:rFonts w:eastAsia="Libre Baskerville"/>
                <w:bCs/>
                <w:color w:val="000000"/>
                <w:lang w:val="es-MX"/>
              </w:rPr>
            </w:pPr>
            <w:ins w:id="69" w:author="Jason Potts" w:date="2025-09-19T11:37:00Z" w16du:dateUtc="2025-09-19T17:37:00Z">
              <w:r w:rsidRPr="00713FFC">
                <w:rPr>
                  <w:rFonts w:eastAsia="Libre Baskerville"/>
                  <w:bCs/>
                  <w:color w:val="000000"/>
                  <w:lang w:val="es-MX"/>
                </w:rPr>
                <w:t>b) Visita en sitio: dentro de 5 (cinco) Días Hábiles posteriores (sujeto a acceso y condiciones de seguridad).</w:t>
              </w:r>
            </w:ins>
          </w:p>
          <w:p w14:paraId="4EEBA8FC" w14:textId="77777777" w:rsidR="00713FFC" w:rsidRPr="00713FFC" w:rsidRDefault="00713FFC" w:rsidP="00713FFC">
            <w:pPr>
              <w:jc w:val="both"/>
              <w:rPr>
                <w:ins w:id="70" w:author="Jason Potts" w:date="2025-09-19T11:37:00Z" w16du:dateUtc="2025-09-19T17:37:00Z"/>
                <w:rFonts w:eastAsia="Libre Baskerville"/>
                <w:bCs/>
                <w:color w:val="000000"/>
                <w:lang w:val="es-MX"/>
              </w:rPr>
            </w:pPr>
            <w:ins w:id="71" w:author="Jason Potts" w:date="2025-09-19T11:37:00Z" w16du:dateUtc="2025-09-19T17:37:00Z">
              <w:r w:rsidRPr="00713FFC">
                <w:rPr>
                  <w:rFonts w:eastAsia="Libre Baskerville"/>
                  <w:bCs/>
                  <w:color w:val="000000"/>
                  <w:lang w:val="es-MX"/>
                </w:rPr>
                <w:t xml:space="preserve">c) Restauración objetivo: dentro de 15 (quince) Días Hábiles, sujeta a disponibilidad de </w:t>
              </w:r>
              <w:r w:rsidRPr="00713FFC">
                <w:rPr>
                  <w:rFonts w:eastAsia="Libre Baskerville"/>
                  <w:bCs/>
                  <w:color w:val="000000"/>
                  <w:lang w:val="es-MX"/>
                </w:rPr>
                <w:lastRenderedPageBreak/>
                <w:t>refacciones y a condiciones de acceso/seguridad del sitio.</w:t>
              </w:r>
            </w:ins>
          </w:p>
          <w:p w14:paraId="41BEA863" w14:textId="77777777" w:rsidR="00713FFC" w:rsidRPr="00713FFC" w:rsidRDefault="00713FFC" w:rsidP="00713FFC">
            <w:pPr>
              <w:jc w:val="both"/>
              <w:rPr>
                <w:ins w:id="72" w:author="Jason Potts" w:date="2025-09-19T11:37:00Z" w16du:dateUtc="2025-09-19T17:37:00Z"/>
                <w:rFonts w:eastAsia="Libre Baskerville"/>
                <w:bCs/>
                <w:color w:val="000000"/>
                <w:lang w:val="es-MX"/>
              </w:rPr>
            </w:pPr>
          </w:p>
          <w:p w14:paraId="4A4EAA77" w14:textId="77777777" w:rsidR="00713FFC" w:rsidRPr="00713FFC" w:rsidRDefault="00713FFC" w:rsidP="00713FFC">
            <w:pPr>
              <w:jc w:val="both"/>
              <w:rPr>
                <w:ins w:id="73" w:author="Jason Potts" w:date="2025-09-19T11:37:00Z" w16du:dateUtc="2025-09-19T17:37:00Z"/>
                <w:rFonts w:eastAsia="Libre Baskerville"/>
                <w:bCs/>
                <w:color w:val="000000"/>
                <w:lang w:val="es-MX"/>
              </w:rPr>
            </w:pPr>
            <w:ins w:id="74" w:author="Jason Potts" w:date="2025-09-19T11:37:00Z" w16du:dateUtc="2025-09-19T17:37:00Z">
              <w:r w:rsidRPr="00713FFC">
                <w:rPr>
                  <w:rFonts w:eastAsia="Libre Baskerville"/>
                  <w:bCs/>
                  <w:color w:val="000000"/>
                  <w:lang w:val="es-MX"/>
                </w:rPr>
                <w:t>Procedimiento de Atención. La Compradora notificará incidencias por escrito (al correo designado), indicando fecha, síntomas y evidencias. La Vendedora acusará recibo y realizará diagnóstico conforme al SLA; de proceder, ejecutará las acciones correctivas. Los plazos se suspenden mientras no se otorgue acceso seguro o cuando los trabajos estén condicionados por terceros o por restricciones ajenas a la Vendedora.</w:t>
              </w:r>
            </w:ins>
          </w:p>
          <w:p w14:paraId="46EE8287" w14:textId="77777777" w:rsidR="00713FFC" w:rsidRPr="00713FFC" w:rsidRDefault="00713FFC" w:rsidP="00713FFC">
            <w:pPr>
              <w:jc w:val="both"/>
              <w:rPr>
                <w:ins w:id="75" w:author="Jason Potts" w:date="2025-09-19T11:37:00Z" w16du:dateUtc="2025-09-19T17:37:00Z"/>
                <w:rFonts w:eastAsia="Libre Baskerville"/>
                <w:bCs/>
                <w:color w:val="000000"/>
                <w:lang w:val="es-MX"/>
              </w:rPr>
            </w:pPr>
          </w:p>
          <w:p w14:paraId="3F833922" w14:textId="77777777" w:rsidR="00B826FC" w:rsidRDefault="00B826FC" w:rsidP="00713FFC">
            <w:pPr>
              <w:jc w:val="both"/>
              <w:rPr>
                <w:ins w:id="76" w:author="Jason Potts" w:date="2025-09-19T12:04:00Z" w16du:dateUtc="2025-09-19T18:04:00Z"/>
                <w:rFonts w:eastAsia="Libre Baskerville"/>
                <w:bCs/>
                <w:color w:val="000000"/>
                <w:lang w:val="es-MX"/>
              </w:rPr>
            </w:pPr>
          </w:p>
          <w:p w14:paraId="47125314" w14:textId="3B2CC4B5" w:rsidR="00713FFC" w:rsidRPr="00713FFC" w:rsidRDefault="00713FFC" w:rsidP="00713FFC">
            <w:pPr>
              <w:jc w:val="both"/>
              <w:rPr>
                <w:ins w:id="77" w:author="Jason Potts" w:date="2025-09-19T11:37:00Z" w16du:dateUtc="2025-09-19T17:37:00Z"/>
                <w:rFonts w:eastAsia="Libre Baskerville"/>
                <w:bCs/>
                <w:color w:val="000000"/>
                <w:lang w:val="es-MX"/>
              </w:rPr>
            </w:pPr>
            <w:ins w:id="78" w:author="Jason Potts" w:date="2025-09-19T11:37:00Z" w16du:dateUtc="2025-09-19T17:37:00Z">
              <w:r w:rsidRPr="00713FFC">
                <w:rPr>
                  <w:rFonts w:eastAsia="Libre Baskerville"/>
                  <w:bCs/>
                  <w:color w:val="000000"/>
                  <w:lang w:val="es-MX"/>
                </w:rPr>
                <w:t>Refacciones y Sustituciones. Si un componente idéntico no estuviera disponible, la Vendedora podrá sustituirlo por otro equivalente o superior en desempeño y compatibilidad. Las piezas reemplazadas podrán permanecer en propiedad de la Vendedora para su adecuada gestión y administración con terceros.</w:t>
              </w:r>
            </w:ins>
          </w:p>
          <w:p w14:paraId="2509FE88" w14:textId="77777777" w:rsidR="00713FFC" w:rsidRPr="00713FFC" w:rsidRDefault="00713FFC" w:rsidP="00713FFC">
            <w:pPr>
              <w:jc w:val="both"/>
              <w:rPr>
                <w:ins w:id="79" w:author="Jason Potts" w:date="2025-09-19T11:37:00Z" w16du:dateUtc="2025-09-19T17:37:00Z"/>
                <w:rFonts w:eastAsia="Libre Baskerville"/>
                <w:bCs/>
                <w:color w:val="000000"/>
                <w:lang w:val="es-MX"/>
              </w:rPr>
            </w:pPr>
          </w:p>
          <w:p w14:paraId="0B768033" w14:textId="768F2037" w:rsidR="00713FFC" w:rsidRPr="00713FFC" w:rsidRDefault="00713FFC" w:rsidP="00713FFC">
            <w:pPr>
              <w:jc w:val="both"/>
              <w:rPr>
                <w:ins w:id="80" w:author="Jason Potts" w:date="2025-09-19T11:37:00Z" w16du:dateUtc="2025-09-19T17:37:00Z"/>
                <w:rFonts w:eastAsia="Libre Baskerville"/>
                <w:bCs/>
                <w:color w:val="000000"/>
                <w:lang w:val="es-MX"/>
              </w:rPr>
            </w:pPr>
            <w:ins w:id="81" w:author="Jason Potts" w:date="2025-09-19T11:37:00Z" w16du:dateUtc="2025-09-19T17:37:00Z">
              <w:r w:rsidRPr="00713FFC">
                <w:rPr>
                  <w:rFonts w:eastAsia="Libre Baskerville"/>
                  <w:bCs/>
                  <w:color w:val="000000"/>
                  <w:lang w:val="es-MX"/>
                </w:rPr>
                <w:t xml:space="preserve">Exclusiones (fuera de alcance). No están cubiertos: (i) obras del inmueble y civiles ajenas </w:t>
              </w:r>
              <w:r>
                <w:rPr>
                  <w:rFonts w:eastAsia="Libre Baskerville"/>
                  <w:bCs/>
                  <w:color w:val="000000"/>
                  <w:lang w:val="es-MX"/>
                </w:rPr>
                <w:t>a los Equipos</w:t>
              </w:r>
              <w:r w:rsidRPr="00713FFC">
                <w:rPr>
                  <w:rFonts w:eastAsia="Libre Baskerville"/>
                  <w:bCs/>
                  <w:color w:val="000000"/>
                  <w:lang w:val="es-MX"/>
                </w:rPr>
                <w:t xml:space="preserve"> (incluida la reparación o impermeabilización de cubiertas, refuerzos estructurales o canalizaciones externas al Sistema); (ii) fallas por intervenciones de terceros no autorizadas, uso indebido o modificaciones de</w:t>
              </w:r>
            </w:ins>
            <w:ins w:id="82" w:author="Jason Potts" w:date="2025-09-19T11:52:00Z" w16du:dateUtc="2025-09-19T17:52:00Z">
              <w:r w:rsidR="00201944">
                <w:rPr>
                  <w:rFonts w:eastAsia="Libre Baskerville"/>
                  <w:bCs/>
                  <w:color w:val="000000"/>
                  <w:lang w:val="es-MX"/>
                </w:rPr>
                <w:t xml:space="preserve"> los</w:t>
              </w:r>
            </w:ins>
            <w:ins w:id="83" w:author="Jason Potts" w:date="2025-09-19T11:37:00Z" w16du:dateUtc="2025-09-19T17:37:00Z">
              <w:r w:rsidRPr="00713FFC">
                <w:rPr>
                  <w:rFonts w:eastAsia="Libre Baskerville"/>
                  <w:bCs/>
                  <w:color w:val="000000"/>
                  <w:lang w:val="es-MX"/>
                </w:rPr>
                <w:t xml:space="preserve"> Equipo</w:t>
              </w:r>
            </w:ins>
            <w:ins w:id="84" w:author="Jason Potts" w:date="2025-09-19T11:52:00Z" w16du:dateUtc="2025-09-19T17:52:00Z">
              <w:r w:rsidR="00201944">
                <w:rPr>
                  <w:rFonts w:eastAsia="Libre Baskerville"/>
                  <w:bCs/>
                  <w:color w:val="000000"/>
                  <w:lang w:val="es-MX"/>
                </w:rPr>
                <w:t>s</w:t>
              </w:r>
            </w:ins>
            <w:ins w:id="85" w:author="Jason Potts" w:date="2025-09-19T11:37:00Z" w16du:dateUtc="2025-09-19T17:37:00Z">
              <w:r w:rsidRPr="00713FFC">
                <w:rPr>
                  <w:rFonts w:eastAsia="Libre Baskerville"/>
                  <w:bCs/>
                  <w:color w:val="000000"/>
                  <w:lang w:val="es-MX"/>
                </w:rPr>
                <w:t>; (iii) indisponibilidades derivadas de restricciones de acceso o paros por trabajos internos de la Compradora; (iv) fuerza mayor u otras circunstancias ajenas a la Vendedora que impidan el diagnóstico o la reparación. En tales casos, los trabajos podrán cotizarse como servicio adicional si la Compradora así lo solicita.</w:t>
              </w:r>
            </w:ins>
          </w:p>
          <w:p w14:paraId="5C20E15E" w14:textId="77777777" w:rsidR="00713FFC" w:rsidRPr="00713FFC" w:rsidRDefault="00713FFC" w:rsidP="00713FFC">
            <w:pPr>
              <w:jc w:val="both"/>
              <w:rPr>
                <w:ins w:id="86" w:author="Jason Potts" w:date="2025-09-19T11:37:00Z" w16du:dateUtc="2025-09-19T17:37:00Z"/>
                <w:rFonts w:eastAsia="Libre Baskerville"/>
                <w:bCs/>
                <w:color w:val="000000"/>
                <w:lang w:val="es-MX"/>
              </w:rPr>
            </w:pPr>
          </w:p>
          <w:p w14:paraId="15E07FEF" w14:textId="684556E7" w:rsidR="00713FFC" w:rsidRDefault="00713FFC" w:rsidP="0070096D">
            <w:pPr>
              <w:jc w:val="both"/>
              <w:rPr>
                <w:rFonts w:eastAsia="Libre Baskerville"/>
                <w:bCs/>
                <w:color w:val="000000"/>
                <w:lang w:val="es-MX"/>
              </w:rPr>
            </w:pPr>
            <w:ins w:id="87" w:author="Jason Potts" w:date="2025-09-19T11:37:00Z" w16du:dateUtc="2025-09-19T17:37:00Z">
              <w:r w:rsidRPr="00713FFC">
                <w:rPr>
                  <w:rFonts w:eastAsia="Libre Baskerville"/>
                  <w:bCs/>
                  <w:color w:val="000000"/>
                  <w:lang w:val="es-MX"/>
                </w:rPr>
                <w:t>Remedio. El remedio bajo esta Garantía Limitada consiste en la reparación o reemplazo necesarios para restablecer la operación de</w:t>
              </w:r>
            </w:ins>
            <w:ins w:id="88" w:author="Jason Potts" w:date="2025-09-19T11:56:00Z" w16du:dateUtc="2025-09-19T17:56:00Z">
              <w:r w:rsidR="00A87CF6">
                <w:rPr>
                  <w:rFonts w:eastAsia="Libre Baskerville"/>
                  <w:bCs/>
                  <w:color w:val="000000"/>
                  <w:lang w:val="es-MX"/>
                </w:rPr>
                <w:t xml:space="preserve"> </w:t>
              </w:r>
            </w:ins>
            <w:ins w:id="89" w:author="Jason Potts" w:date="2025-09-19T11:37:00Z" w16du:dateUtc="2025-09-19T17:37:00Z">
              <w:r w:rsidRPr="00713FFC">
                <w:rPr>
                  <w:rFonts w:eastAsia="Libre Baskerville"/>
                  <w:bCs/>
                  <w:color w:val="000000"/>
                  <w:lang w:val="es-MX"/>
                </w:rPr>
                <w:t>l</w:t>
              </w:r>
            </w:ins>
            <w:ins w:id="90" w:author="Jason Potts" w:date="2025-09-19T11:56:00Z" w16du:dateUtc="2025-09-19T17:56:00Z">
              <w:r w:rsidR="00A87CF6">
                <w:rPr>
                  <w:rFonts w:eastAsia="Libre Baskerville"/>
                  <w:bCs/>
                  <w:color w:val="000000"/>
                  <w:lang w:val="es-MX"/>
                </w:rPr>
                <w:t>os</w:t>
              </w:r>
            </w:ins>
            <w:ins w:id="91" w:author="Jason Potts" w:date="2025-09-19T11:37:00Z" w16du:dateUtc="2025-09-19T17:37:00Z">
              <w:r w:rsidRPr="00713FFC">
                <w:rPr>
                  <w:rFonts w:eastAsia="Libre Baskerville"/>
                  <w:bCs/>
                  <w:color w:val="000000"/>
                  <w:lang w:val="es-MX"/>
                </w:rPr>
                <w:t xml:space="preserve"> Equipo</w:t>
              </w:r>
            </w:ins>
            <w:ins w:id="92" w:author="Jason Potts" w:date="2025-09-19T11:56:00Z" w16du:dateUtc="2025-09-19T17:56:00Z">
              <w:r w:rsidR="00A87CF6">
                <w:rPr>
                  <w:rFonts w:eastAsia="Libre Baskerville"/>
                  <w:bCs/>
                  <w:color w:val="000000"/>
                  <w:lang w:val="es-MX"/>
                </w:rPr>
                <w:t>s</w:t>
              </w:r>
            </w:ins>
            <w:ins w:id="93" w:author="Jason Potts" w:date="2025-09-19T11:37:00Z" w16du:dateUtc="2025-09-19T17:37:00Z">
              <w:r w:rsidRPr="00713FFC">
                <w:rPr>
                  <w:rFonts w:eastAsia="Libre Baskerville"/>
                  <w:bCs/>
                  <w:color w:val="000000"/>
                  <w:lang w:val="es-MX"/>
                </w:rPr>
                <w:t>, o en la prestación de servicios correctivos conforme a lo anterior, sujeto a las limitaciones de responsabilidad previstas en el Contrato.</w:t>
              </w:r>
            </w:ins>
          </w:p>
          <w:bookmarkEnd w:id="54"/>
          <w:p w14:paraId="75950038" w14:textId="77777777" w:rsidR="006C0177" w:rsidRDefault="006C0177" w:rsidP="00890E2E">
            <w:pPr>
              <w:jc w:val="both"/>
              <w:rPr>
                <w:rFonts w:eastAsia="Libre Baskerville"/>
                <w:bCs/>
                <w:color w:val="000000"/>
                <w:lang w:val="es-MX"/>
              </w:rPr>
            </w:pPr>
          </w:p>
          <w:p w14:paraId="20C146E2" w14:textId="3656A6F0" w:rsidR="00890E2E" w:rsidRPr="00F01996" w:rsidRDefault="00A87CF6" w:rsidP="00890E2E">
            <w:pPr>
              <w:jc w:val="both"/>
              <w:rPr>
                <w:rFonts w:eastAsia="Libre Baskerville"/>
                <w:bCs/>
                <w:color w:val="000000"/>
                <w:lang w:val="es-MX"/>
              </w:rPr>
            </w:pPr>
            <w:ins w:id="94" w:author="Jason Potts" w:date="2025-09-19T12:03:00Z" w16du:dateUtc="2025-09-19T18:03:00Z">
              <w:r>
                <w:rPr>
                  <w:rFonts w:eastAsia="Libre Baskerville"/>
                  <w:bCs/>
                  <w:color w:val="000000"/>
                  <w:lang w:val="es-MX"/>
                </w:rPr>
                <w:lastRenderedPageBreak/>
                <w:t xml:space="preserve">Seguros. </w:t>
              </w:r>
            </w:ins>
            <w:r w:rsidR="00890E2E">
              <w:rPr>
                <w:rFonts w:eastAsia="Libre Baskerville"/>
                <w:bCs/>
                <w:color w:val="000000"/>
                <w:lang w:val="es-MX"/>
              </w:rPr>
              <w:t xml:space="preserve">De igual forma, la Vendedora se obliga a </w:t>
            </w:r>
            <w:r w:rsidR="00890E2E" w:rsidRPr="00890E2E">
              <w:rPr>
                <w:rFonts w:eastAsia="Libre Baskerville"/>
                <w:bCs/>
                <w:color w:val="000000"/>
                <w:lang w:val="es-MX"/>
              </w:rPr>
              <w:t>contratar y mantener vigente el o los seguros y pólizas de</w:t>
            </w:r>
            <w:ins w:id="95" w:author="Jason Potts" w:date="2025-09-19T11:54:00Z" w16du:dateUtc="2025-09-19T17:54:00Z">
              <w:r>
                <w:rPr>
                  <w:rFonts w:eastAsia="Libre Baskerville"/>
                  <w:bCs/>
                  <w:color w:val="000000"/>
                  <w:lang w:val="es-MX"/>
                </w:rPr>
                <w:t xml:space="preserve"> </w:t>
              </w:r>
            </w:ins>
            <w:r w:rsidR="00890E2E" w:rsidRPr="00890E2E">
              <w:rPr>
                <w:rFonts w:eastAsia="Libre Baskerville"/>
                <w:bCs/>
                <w:color w:val="000000"/>
                <w:lang w:val="es-MX"/>
              </w:rPr>
              <w:t>l</w:t>
            </w:r>
            <w:ins w:id="96" w:author="Jason Potts" w:date="2025-09-19T11:54:00Z" w16du:dateUtc="2025-09-19T17:54:00Z">
              <w:r>
                <w:rPr>
                  <w:rFonts w:eastAsia="Libre Baskerville"/>
                  <w:bCs/>
                  <w:color w:val="000000"/>
                  <w:lang w:val="es-MX"/>
                </w:rPr>
                <w:t>os</w:t>
              </w:r>
            </w:ins>
            <w:r w:rsidR="00890E2E" w:rsidRPr="00890E2E">
              <w:rPr>
                <w:rFonts w:eastAsia="Libre Baskerville"/>
                <w:bCs/>
                <w:color w:val="000000"/>
                <w:lang w:val="es-MX"/>
              </w:rPr>
              <w:t xml:space="preserve"> Equipo</w:t>
            </w:r>
            <w:ins w:id="97" w:author="Jason Potts" w:date="2025-09-19T11:54:00Z" w16du:dateUtc="2025-09-19T17:54:00Z">
              <w:r>
                <w:rPr>
                  <w:rFonts w:eastAsia="Libre Baskerville"/>
                  <w:bCs/>
                  <w:color w:val="000000"/>
                  <w:lang w:val="es-MX"/>
                </w:rPr>
                <w:t>s</w:t>
              </w:r>
            </w:ins>
            <w:r w:rsidR="00890E2E" w:rsidRPr="00890E2E">
              <w:rPr>
                <w:rFonts w:eastAsia="Libre Baskerville"/>
                <w:bCs/>
                <w:color w:val="000000"/>
                <w:lang w:val="es-MX"/>
              </w:rPr>
              <w:t xml:space="preserve"> que considere necesarias conforme a sus metodologías internas, par</w:t>
            </w:r>
            <w:r w:rsidR="00890E2E">
              <w:rPr>
                <w:rFonts w:eastAsia="Libre Baskerville"/>
                <w:bCs/>
                <w:color w:val="000000"/>
                <w:lang w:val="es-MX"/>
              </w:rPr>
              <w:t xml:space="preserve">a mantener la integridad de los Equipos durante la duración de dicha garantía. </w:t>
            </w:r>
            <w:r w:rsidR="00890E2E" w:rsidRPr="00890E2E">
              <w:rPr>
                <w:rFonts w:eastAsia="Libre Baskerville"/>
                <w:bCs/>
                <w:color w:val="000000"/>
                <w:lang w:val="es-MX"/>
              </w:rPr>
              <w:t xml:space="preserve">Asimismo, la </w:t>
            </w:r>
            <w:r w:rsidR="00890E2E">
              <w:rPr>
                <w:rFonts w:eastAsia="Libre Baskerville"/>
                <w:bCs/>
                <w:color w:val="000000"/>
                <w:lang w:val="es-MX"/>
              </w:rPr>
              <w:t>Vendedora</w:t>
            </w:r>
            <w:r w:rsidR="00890E2E" w:rsidRPr="00890E2E">
              <w:rPr>
                <w:rFonts w:eastAsia="Libre Baskerville"/>
                <w:bCs/>
                <w:color w:val="000000"/>
                <w:lang w:val="es-MX"/>
              </w:rPr>
              <w:t xml:space="preserve"> mantendrá vigente durante la vigencia </w:t>
            </w:r>
            <w:r w:rsidR="00890E2E">
              <w:rPr>
                <w:rFonts w:eastAsia="Libre Baskerville"/>
                <w:bCs/>
                <w:color w:val="000000"/>
                <w:lang w:val="es-MX"/>
              </w:rPr>
              <w:t>de dicha Garantía</w:t>
            </w:r>
            <w:r w:rsidR="00890E2E" w:rsidRPr="00890E2E">
              <w:rPr>
                <w:rFonts w:eastAsia="Libre Baskerville"/>
                <w:bCs/>
                <w:color w:val="000000"/>
                <w:lang w:val="es-MX"/>
              </w:rPr>
              <w:t xml:space="preserve"> la póliza del Seguro sobre </w:t>
            </w:r>
            <w:ins w:id="98" w:author="Jason Potts" w:date="2025-09-19T11:54:00Z" w16du:dateUtc="2025-09-19T17:54:00Z">
              <w:r w:rsidR="00201944">
                <w:rPr>
                  <w:rFonts w:eastAsia="Libre Baskerville"/>
                  <w:bCs/>
                  <w:color w:val="000000"/>
                  <w:lang w:val="es-MX"/>
                </w:rPr>
                <w:t>los</w:t>
              </w:r>
            </w:ins>
            <w:del w:id="99" w:author="Jason Potts" w:date="2025-09-19T11:54:00Z" w16du:dateUtc="2025-09-19T17:54:00Z">
              <w:r w:rsidR="00890E2E" w:rsidRPr="00890E2E" w:rsidDel="00201944">
                <w:rPr>
                  <w:rFonts w:eastAsia="Libre Baskerville"/>
                  <w:bCs/>
                  <w:color w:val="000000"/>
                  <w:lang w:val="es-MX"/>
                </w:rPr>
                <w:delText>el</w:delText>
              </w:r>
            </w:del>
            <w:r w:rsidR="00890E2E" w:rsidRPr="00890E2E">
              <w:rPr>
                <w:rFonts w:eastAsia="Libre Baskerville"/>
                <w:bCs/>
                <w:color w:val="000000"/>
                <w:lang w:val="es-MX"/>
              </w:rPr>
              <w:t xml:space="preserve"> Equipo</w:t>
            </w:r>
            <w:ins w:id="100" w:author="Jason Potts" w:date="2025-09-19T11:54:00Z" w16du:dateUtc="2025-09-19T17:54:00Z">
              <w:r w:rsidR="00201944">
                <w:rPr>
                  <w:rFonts w:eastAsia="Libre Baskerville"/>
                  <w:bCs/>
                  <w:color w:val="000000"/>
                  <w:lang w:val="es-MX"/>
                </w:rPr>
                <w:t>s</w:t>
              </w:r>
            </w:ins>
            <w:r w:rsidR="00890E2E" w:rsidRPr="00890E2E">
              <w:rPr>
                <w:rFonts w:eastAsia="Libre Baskerville"/>
                <w:bCs/>
                <w:color w:val="000000"/>
                <w:lang w:val="es-MX"/>
              </w:rPr>
              <w:t xml:space="preserve"> contratada, copia de la misma que deberá ser entregada por la </w:t>
            </w:r>
            <w:r w:rsidR="00890E2E">
              <w:rPr>
                <w:rFonts w:eastAsia="Libre Baskerville"/>
                <w:bCs/>
                <w:color w:val="000000"/>
                <w:lang w:val="es-MX"/>
              </w:rPr>
              <w:t xml:space="preserve">Vendedora a la Compradora </w:t>
            </w:r>
            <w:r w:rsidR="00890E2E" w:rsidRPr="00890E2E">
              <w:rPr>
                <w:rFonts w:eastAsia="Libre Baskerville"/>
                <w:bCs/>
                <w:color w:val="000000"/>
                <w:lang w:val="es-MX"/>
              </w:rPr>
              <w:t>al momento en que se concluya la instalación de</w:t>
            </w:r>
            <w:r w:rsidR="00890E2E">
              <w:rPr>
                <w:rFonts w:eastAsia="Libre Baskerville"/>
                <w:bCs/>
                <w:color w:val="000000"/>
                <w:lang w:val="es-MX"/>
              </w:rPr>
              <w:t xml:space="preserve"> los</w:t>
            </w:r>
            <w:r w:rsidR="00890E2E" w:rsidRPr="00890E2E">
              <w:rPr>
                <w:rFonts w:eastAsia="Libre Baskerville"/>
                <w:bCs/>
                <w:color w:val="000000"/>
                <w:lang w:val="es-MX"/>
              </w:rPr>
              <w:t xml:space="preserve"> Equipo</w:t>
            </w:r>
            <w:r w:rsidR="00890E2E">
              <w:rPr>
                <w:rFonts w:eastAsia="Libre Baskerville"/>
                <w:bCs/>
                <w:color w:val="000000"/>
                <w:lang w:val="es-MX"/>
              </w:rPr>
              <w:t>s</w:t>
            </w:r>
            <w:r w:rsidR="00890E2E" w:rsidRPr="00890E2E">
              <w:rPr>
                <w:rFonts w:eastAsia="Libre Baskerville"/>
                <w:bCs/>
                <w:color w:val="000000"/>
                <w:lang w:val="es-MX"/>
              </w:rPr>
              <w:t xml:space="preserve"> en </w:t>
            </w:r>
            <w:r w:rsidR="00890E2E">
              <w:rPr>
                <w:rFonts w:eastAsia="Libre Baskerville"/>
                <w:bCs/>
                <w:color w:val="000000"/>
                <w:lang w:val="es-MX"/>
              </w:rPr>
              <w:t>el</w:t>
            </w:r>
            <w:r w:rsidR="00890E2E" w:rsidRPr="00890E2E">
              <w:rPr>
                <w:rFonts w:eastAsia="Libre Baskerville"/>
                <w:bCs/>
                <w:color w:val="000000"/>
                <w:lang w:val="es-MX"/>
              </w:rPr>
              <w:t xml:space="preserve"> </w:t>
            </w:r>
            <w:r w:rsidR="0072023F">
              <w:rPr>
                <w:rFonts w:eastAsia="Libre Baskerville"/>
                <w:bCs/>
                <w:color w:val="000000"/>
                <w:lang w:val="es-MX"/>
              </w:rPr>
              <w:t>i</w:t>
            </w:r>
            <w:r w:rsidR="00890E2E" w:rsidRPr="00890E2E">
              <w:rPr>
                <w:rFonts w:eastAsia="Libre Baskerville"/>
                <w:bCs/>
                <w:color w:val="000000"/>
                <w:lang w:val="es-MX"/>
              </w:rPr>
              <w:t>nmueble de</w:t>
            </w:r>
            <w:r w:rsidR="00890E2E">
              <w:rPr>
                <w:rFonts w:eastAsia="Libre Baskerville"/>
                <w:bCs/>
                <w:color w:val="000000"/>
                <w:lang w:val="es-MX"/>
              </w:rPr>
              <w:t xml:space="preserve"> la Compradora</w:t>
            </w:r>
            <w:r w:rsidR="00890E2E" w:rsidRPr="00890E2E">
              <w:rPr>
                <w:rFonts w:eastAsia="Libre Baskerville"/>
                <w:bCs/>
                <w:color w:val="000000"/>
                <w:lang w:val="es-MX"/>
              </w:rPr>
              <w:t>.</w:t>
            </w:r>
          </w:p>
        </w:tc>
      </w:tr>
    </w:tbl>
    <w:p w14:paraId="061E6696" w14:textId="3B0AA55E" w:rsidR="006C0E48" w:rsidRPr="00E64D55" w:rsidRDefault="006C0E48" w:rsidP="00170DEB">
      <w:pPr>
        <w:jc w:val="both"/>
        <w:rPr>
          <w:rFonts w:eastAsia="Arial"/>
          <w:color w:val="000000"/>
          <w:lang w:val="es-ES"/>
        </w:rPr>
      </w:pPr>
    </w:p>
    <w:p w14:paraId="2276D5D3" w14:textId="77777777" w:rsidR="006C0E48" w:rsidRPr="00E64D55" w:rsidRDefault="006C0E48">
      <w:pPr>
        <w:spacing w:after="200" w:line="276" w:lineRule="auto"/>
        <w:rPr>
          <w:rFonts w:eastAsia="Arial"/>
          <w:color w:val="000000"/>
          <w:lang w:val="es-ES"/>
        </w:rPr>
      </w:pPr>
      <w:r w:rsidRPr="00E64D55">
        <w:rPr>
          <w:rFonts w:eastAsia="Arial"/>
          <w:color w:val="000000"/>
          <w:lang w:val="es-ES"/>
        </w:rPr>
        <w:br w:type="page"/>
      </w:r>
    </w:p>
    <w:p w14:paraId="5EB0ADDB" w14:textId="7B3926D5" w:rsidR="004E3306" w:rsidRPr="00E64D55" w:rsidRDefault="004E3306" w:rsidP="00170DEB">
      <w:pPr>
        <w:jc w:val="both"/>
        <w:rPr>
          <w:rFonts w:eastAsia="Arial"/>
          <w:color w:val="000000"/>
          <w:lang w:val="es-ES"/>
        </w:rPr>
      </w:pPr>
    </w:p>
    <w:tbl>
      <w:tblPr>
        <w:tblStyle w:val="TableGrid"/>
        <w:tblW w:w="8926" w:type="dxa"/>
        <w:tblLook w:val="04A0" w:firstRow="1" w:lastRow="0" w:firstColumn="1" w:lastColumn="0" w:noHBand="0" w:noVBand="1"/>
      </w:tblPr>
      <w:tblGrid>
        <w:gridCol w:w="4106"/>
        <w:gridCol w:w="4820"/>
      </w:tblGrid>
      <w:tr w:rsidR="0080014D" w:rsidRPr="0080014D" w14:paraId="3928BB4E" w14:textId="77777777" w:rsidTr="00EE5F4B">
        <w:tc>
          <w:tcPr>
            <w:tcW w:w="4106" w:type="dxa"/>
          </w:tcPr>
          <w:p w14:paraId="015F0D82" w14:textId="1843885B" w:rsidR="0080014D" w:rsidRPr="00F01996" w:rsidRDefault="0080014D">
            <w:pPr>
              <w:jc w:val="center"/>
              <w:rPr>
                <w:rFonts w:eastAsia="Libre Baskerville"/>
                <w:b/>
                <w:color w:val="000000"/>
                <w:lang w:val="en-US"/>
              </w:rPr>
            </w:pPr>
            <w:r w:rsidRPr="00E64D55">
              <w:rPr>
                <w:rFonts w:eastAsia="Arial"/>
                <w:color w:val="000000"/>
                <w:lang w:val="es-ES"/>
              </w:rPr>
              <w:br w:type="page"/>
            </w:r>
            <w:r w:rsidRPr="00F01996">
              <w:rPr>
                <w:rFonts w:eastAsia="Libre Baskerville"/>
                <w:b/>
                <w:color w:val="000000"/>
                <w:lang w:val="en-US"/>
              </w:rPr>
              <w:t>Exhibit “C”</w:t>
            </w:r>
          </w:p>
        </w:tc>
        <w:tc>
          <w:tcPr>
            <w:tcW w:w="4820" w:type="dxa"/>
          </w:tcPr>
          <w:p w14:paraId="3695E1C9" w14:textId="77777777" w:rsidR="0080014D" w:rsidRPr="0080014D" w:rsidRDefault="0080014D">
            <w:pPr>
              <w:jc w:val="center"/>
              <w:rPr>
                <w:rFonts w:eastAsia="Libre Baskerville"/>
                <w:b/>
                <w:color w:val="000000"/>
                <w:lang w:val="es-MX"/>
              </w:rPr>
            </w:pPr>
            <w:r w:rsidRPr="0080014D">
              <w:rPr>
                <w:rFonts w:eastAsia="Libre Baskerville"/>
                <w:b/>
                <w:color w:val="000000"/>
                <w:lang w:val="es-MX"/>
              </w:rPr>
              <w:t>Anexo “C”</w:t>
            </w:r>
          </w:p>
          <w:p w14:paraId="2F03A048" w14:textId="77777777" w:rsidR="0080014D" w:rsidRPr="0080014D" w:rsidRDefault="0080014D">
            <w:pPr>
              <w:jc w:val="center"/>
              <w:rPr>
                <w:rFonts w:eastAsia="Libre Baskerville"/>
                <w:b/>
                <w:color w:val="000000"/>
                <w:lang w:val="es-MX"/>
              </w:rPr>
            </w:pPr>
          </w:p>
        </w:tc>
      </w:tr>
      <w:tr w:rsidR="0080014D" w:rsidRPr="0080014D" w14:paraId="17F65415" w14:textId="77777777" w:rsidTr="00EE5F4B">
        <w:tc>
          <w:tcPr>
            <w:tcW w:w="4106" w:type="dxa"/>
          </w:tcPr>
          <w:p w14:paraId="6AA66E4F" w14:textId="77777777" w:rsidR="0080014D" w:rsidRPr="00F01996" w:rsidRDefault="0080014D">
            <w:pPr>
              <w:jc w:val="center"/>
              <w:rPr>
                <w:rFonts w:eastAsia="Libre Baskerville"/>
                <w:b/>
                <w:color w:val="000000"/>
                <w:lang w:val="en-US"/>
              </w:rPr>
            </w:pPr>
            <w:r w:rsidRPr="00F01996">
              <w:rPr>
                <w:rFonts w:eastAsia="Libre Baskerville"/>
                <w:b/>
                <w:color w:val="000000"/>
                <w:lang w:val="en-US"/>
              </w:rPr>
              <w:t>Price</w:t>
            </w:r>
          </w:p>
        </w:tc>
        <w:tc>
          <w:tcPr>
            <w:tcW w:w="4820" w:type="dxa"/>
          </w:tcPr>
          <w:p w14:paraId="0DE2B7C6" w14:textId="77777777" w:rsidR="0080014D" w:rsidRPr="0080014D" w:rsidRDefault="0080014D">
            <w:pPr>
              <w:jc w:val="center"/>
              <w:rPr>
                <w:rFonts w:eastAsia="Libre Baskerville"/>
                <w:b/>
                <w:color w:val="000000"/>
                <w:lang w:val="es-MX"/>
              </w:rPr>
            </w:pPr>
            <w:r w:rsidRPr="0080014D">
              <w:rPr>
                <w:rFonts w:eastAsia="Libre Baskerville"/>
                <w:b/>
                <w:color w:val="000000"/>
                <w:lang w:val="es-MX"/>
              </w:rPr>
              <w:t>Precio</w:t>
            </w:r>
          </w:p>
          <w:p w14:paraId="4DB0F00F" w14:textId="77777777" w:rsidR="0080014D" w:rsidRPr="0080014D" w:rsidRDefault="0080014D">
            <w:pPr>
              <w:jc w:val="center"/>
              <w:rPr>
                <w:rFonts w:eastAsia="Libre Baskerville"/>
                <w:b/>
                <w:color w:val="000000"/>
                <w:lang w:val="es-MX"/>
              </w:rPr>
            </w:pPr>
          </w:p>
        </w:tc>
      </w:tr>
      <w:tr w:rsidR="0080014D" w:rsidRPr="0080014D" w14:paraId="409C0F3F" w14:textId="77777777" w:rsidTr="00EE5F4B">
        <w:tc>
          <w:tcPr>
            <w:tcW w:w="4106" w:type="dxa"/>
          </w:tcPr>
          <w:p w14:paraId="60045AEE" w14:textId="3D770EDF" w:rsidR="0080014D" w:rsidRPr="00F01996" w:rsidRDefault="00B92AAF">
            <w:pPr>
              <w:jc w:val="both"/>
              <w:rPr>
                <w:rFonts w:eastAsia="Libre Baskerville"/>
                <w:bCs/>
                <w:color w:val="000000"/>
                <w:lang w:val="en-US"/>
              </w:rPr>
            </w:pPr>
            <w:r w:rsidRPr="00F01996">
              <w:rPr>
                <w:rFonts w:eastAsia="Libre Baskerville"/>
                <w:bCs/>
                <w:color w:val="000000"/>
                <w:lang w:val="en-US"/>
              </w:rPr>
              <w:t xml:space="preserve">The Price for the Equipment is the amount of </w:t>
            </w:r>
            <w:r w:rsidR="00C0368E">
              <w:rPr>
                <w:rFonts w:eastAsia="Libre Baskerville"/>
                <w:bCs/>
                <w:color w:val="000000"/>
                <w:lang w:val="en-US"/>
              </w:rPr>
              <w:t>$</w:t>
            </w:r>
            <w:r w:rsidR="00595F13">
              <w:rPr>
                <w:rFonts w:eastAsia="Libre Baskerville"/>
                <w:bCs/>
                <w:color w:val="000000"/>
                <w:lang w:val="en-US"/>
              </w:rPr>
              <w:t>46,666,666.67</w:t>
            </w:r>
            <w:r w:rsidR="00C0368E">
              <w:rPr>
                <w:rFonts w:eastAsia="Libre Baskerville"/>
                <w:bCs/>
                <w:color w:val="000000"/>
                <w:lang w:val="en-US"/>
              </w:rPr>
              <w:t xml:space="preserve"> </w:t>
            </w:r>
            <w:r w:rsidR="00C0368E" w:rsidRPr="00F01996">
              <w:rPr>
                <w:rFonts w:eastAsia="Libre Baskerville"/>
                <w:bCs/>
                <w:color w:val="000000"/>
                <w:lang w:val="en-US"/>
              </w:rPr>
              <w:t>(</w:t>
            </w:r>
            <w:r w:rsidR="00595F13" w:rsidRPr="00595F13">
              <w:rPr>
                <w:rFonts w:eastAsia="Libre Baskerville"/>
                <w:bCs/>
                <w:color w:val="000000"/>
                <w:lang w:val="en-US"/>
              </w:rPr>
              <w:t>Forty-six million, six hundred sixty-six thousand, six hundred sixty-six</w:t>
            </w:r>
            <w:r w:rsidR="00C63B00">
              <w:rPr>
                <w:rFonts w:eastAsia="Libre Baskerville"/>
                <w:bCs/>
                <w:color w:val="000000"/>
                <w:lang w:val="en-US"/>
              </w:rPr>
              <w:t xml:space="preserve"> </w:t>
            </w:r>
            <w:r w:rsidR="00595F13">
              <w:rPr>
                <w:rFonts w:eastAsia="Libre Baskerville"/>
                <w:bCs/>
                <w:color w:val="000000"/>
                <w:lang w:val="en-US"/>
              </w:rPr>
              <w:t>67</w:t>
            </w:r>
            <w:r w:rsidRPr="00F01996">
              <w:rPr>
                <w:rFonts w:eastAsia="Libre Baskerville"/>
                <w:bCs/>
                <w:color w:val="000000"/>
                <w:lang w:val="en-US"/>
              </w:rPr>
              <w:t>/100 Pesos lawful currency of Mexico)</w:t>
            </w:r>
            <w:r w:rsidR="00736A88" w:rsidRPr="00F01996">
              <w:rPr>
                <w:rFonts w:eastAsia="Libre Baskerville"/>
                <w:bCs/>
                <w:color w:val="000000"/>
                <w:lang w:val="en-US"/>
              </w:rPr>
              <w:t>, which is paid to the Seller as follows:</w:t>
            </w:r>
          </w:p>
        </w:tc>
        <w:tc>
          <w:tcPr>
            <w:tcW w:w="4820" w:type="dxa"/>
          </w:tcPr>
          <w:p w14:paraId="22214A3C" w14:textId="39D8E6BC" w:rsidR="0080014D" w:rsidRPr="0080014D" w:rsidRDefault="0080014D">
            <w:pPr>
              <w:jc w:val="both"/>
              <w:rPr>
                <w:rFonts w:eastAsia="Libre Baskerville"/>
                <w:bCs/>
                <w:color w:val="000000"/>
                <w:lang w:val="es-MX"/>
              </w:rPr>
            </w:pPr>
            <w:r w:rsidRPr="0080014D">
              <w:rPr>
                <w:rFonts w:eastAsia="Libre Baskerville"/>
                <w:bCs/>
                <w:color w:val="000000"/>
                <w:lang w:val="es-MX"/>
              </w:rPr>
              <w:t xml:space="preserve">El Precio de los Equipos es la cantidad de </w:t>
            </w:r>
            <w:r w:rsidR="00595F13" w:rsidRPr="00595F13">
              <w:rPr>
                <w:rFonts w:eastAsia="Libre Baskerville"/>
                <w:bCs/>
                <w:color w:val="000000"/>
                <w:lang w:val="es-ES"/>
              </w:rPr>
              <w:t>$46,666,666.67</w:t>
            </w:r>
            <w:r w:rsidR="00E10F3F" w:rsidRPr="0080014D">
              <w:rPr>
                <w:rFonts w:eastAsia="Libre Baskerville"/>
                <w:bCs/>
                <w:color w:val="000000"/>
                <w:lang w:val="es-MX"/>
              </w:rPr>
              <w:t xml:space="preserve"> </w:t>
            </w:r>
            <w:r w:rsidRPr="0080014D">
              <w:rPr>
                <w:rFonts w:eastAsia="Libre Baskerville"/>
                <w:bCs/>
                <w:color w:val="000000"/>
                <w:lang w:val="es-MX"/>
              </w:rPr>
              <w:t>(</w:t>
            </w:r>
            <w:r w:rsidR="00595F13" w:rsidRPr="00595F13">
              <w:rPr>
                <w:rFonts w:eastAsia="Libre Baskerville"/>
                <w:bCs/>
                <w:color w:val="000000"/>
                <w:lang w:val="es-MX"/>
              </w:rPr>
              <w:t>Cuarenta y seis millones seiscientos sesenta y seis mil seiscientos sesenta y seis</w:t>
            </w:r>
            <w:r w:rsidR="00C63B00">
              <w:rPr>
                <w:rFonts w:eastAsia="Libre Baskerville"/>
                <w:bCs/>
                <w:color w:val="000000"/>
                <w:lang w:val="es-MX"/>
              </w:rPr>
              <w:t xml:space="preserve"> </w:t>
            </w:r>
            <w:r w:rsidR="00595F13">
              <w:rPr>
                <w:rFonts w:eastAsia="Libre Baskerville"/>
                <w:bCs/>
                <w:color w:val="000000"/>
                <w:lang w:val="es-MX"/>
              </w:rPr>
              <w:t>67</w:t>
            </w:r>
            <w:r w:rsidRPr="0080014D">
              <w:rPr>
                <w:rFonts w:eastAsia="Libre Baskerville"/>
                <w:bCs/>
                <w:color w:val="000000"/>
                <w:lang w:val="es-MX"/>
              </w:rPr>
              <w:t>/100 Pesos M.N.), el cual es pagado a la Vendedora, como sigue:</w:t>
            </w:r>
          </w:p>
          <w:p w14:paraId="7229973E" w14:textId="77777777" w:rsidR="0080014D" w:rsidRPr="0080014D" w:rsidRDefault="0080014D">
            <w:pPr>
              <w:jc w:val="both"/>
              <w:rPr>
                <w:rFonts w:eastAsia="Libre Baskerville"/>
                <w:bCs/>
                <w:color w:val="000000"/>
                <w:lang w:val="es-MX"/>
              </w:rPr>
            </w:pPr>
          </w:p>
        </w:tc>
      </w:tr>
      <w:tr w:rsidR="0080014D" w:rsidRPr="0080014D" w14:paraId="760CDF0D" w14:textId="77777777" w:rsidTr="00EE5F4B">
        <w:tc>
          <w:tcPr>
            <w:tcW w:w="4106" w:type="dxa"/>
          </w:tcPr>
          <w:p w14:paraId="3D304FB8" w14:textId="0A24EA3F" w:rsidR="00417043" w:rsidRDefault="00736A88" w:rsidP="00C63B00">
            <w:pPr>
              <w:jc w:val="both"/>
              <w:rPr>
                <w:rFonts w:eastAsia="Libre Baskerville"/>
                <w:bCs/>
                <w:color w:val="000000"/>
                <w:lang w:val="en-US"/>
              </w:rPr>
            </w:pPr>
            <w:r w:rsidRPr="00595F13">
              <w:rPr>
                <w:rFonts w:eastAsia="Libre Baskerville"/>
                <w:bCs/>
                <w:color w:val="000000"/>
                <w:lang w:val="en-US"/>
              </w:rPr>
              <w:t xml:space="preserve">a) 30% (thirty percent), that is, the amount of </w:t>
            </w:r>
            <w:r w:rsidR="00C0368E" w:rsidRPr="00595F13">
              <w:rPr>
                <w:rFonts w:eastAsia="Libre Baskerville"/>
                <w:bCs/>
                <w:color w:val="000000"/>
                <w:lang w:val="en-US"/>
              </w:rPr>
              <w:t>$</w:t>
            </w:r>
            <w:r w:rsidR="00595F13" w:rsidRPr="00595F13">
              <w:rPr>
                <w:rFonts w:eastAsia="Libre Baskerville"/>
                <w:bCs/>
                <w:color w:val="000000"/>
                <w:lang w:val="en-US"/>
              </w:rPr>
              <w:t>14,000,000.00</w:t>
            </w:r>
            <w:r w:rsidR="00C0368E" w:rsidRPr="00595F13">
              <w:rPr>
                <w:rFonts w:eastAsia="Libre Baskerville"/>
                <w:bCs/>
                <w:color w:val="000000"/>
                <w:lang w:val="en-US"/>
              </w:rPr>
              <w:t xml:space="preserve"> (</w:t>
            </w:r>
            <w:r w:rsidR="00595F13" w:rsidRPr="00595F13">
              <w:rPr>
                <w:rFonts w:eastAsia="Libre Baskerville"/>
                <w:bCs/>
                <w:color w:val="000000"/>
                <w:lang w:val="en-US"/>
              </w:rPr>
              <w:t>fourteen million 00</w:t>
            </w:r>
            <w:r w:rsidRPr="00595F13">
              <w:rPr>
                <w:rFonts w:eastAsia="Libre Baskerville"/>
                <w:bCs/>
                <w:color w:val="000000"/>
                <w:lang w:val="en-US"/>
              </w:rPr>
              <w:t>/100 Pesos lawful currency of Mexico) is hereby paid to the Seller directly by the Buyer</w:t>
            </w:r>
            <w:r w:rsidR="00FB5D0B" w:rsidRPr="00595F13">
              <w:rPr>
                <w:rFonts w:eastAsia="Libre Baskerville"/>
                <w:bCs/>
                <w:color w:val="000000"/>
                <w:lang w:val="en-US"/>
              </w:rPr>
              <w:t xml:space="preserve"> </w:t>
            </w:r>
            <w:r w:rsidR="00595F13" w:rsidRPr="00595F13">
              <w:rPr>
                <w:rFonts w:eastAsia="Libre Baskerville"/>
                <w:bCs/>
                <w:color w:val="000000"/>
                <w:lang w:val="en-US"/>
              </w:rPr>
              <w:t xml:space="preserve">according to the following calendar: </w:t>
            </w:r>
          </w:p>
          <w:p w14:paraId="06EF06EE" w14:textId="77777777" w:rsidR="00595F13" w:rsidRDefault="00595F13" w:rsidP="00C63B00">
            <w:pPr>
              <w:jc w:val="both"/>
              <w:rPr>
                <w:rFonts w:eastAsia="Libre Baskerville"/>
                <w:bCs/>
                <w:color w:val="000000"/>
                <w:lang w:val="en-US"/>
              </w:rPr>
            </w:pPr>
          </w:p>
          <w:p w14:paraId="343C490E" w14:textId="1DAF0C86" w:rsidR="00595F13" w:rsidRDefault="00595F13" w:rsidP="00595F13">
            <w:pPr>
              <w:pStyle w:val="ListParagraph"/>
              <w:numPr>
                <w:ilvl w:val="0"/>
                <w:numId w:val="26"/>
              </w:numPr>
              <w:jc w:val="both"/>
              <w:rPr>
                <w:rFonts w:ascii="Times New Roman" w:eastAsia="Libre Baskerville" w:hAnsi="Times New Roman" w:cs="Times New Roman"/>
                <w:bCs/>
                <w:highlight w:val="yellow"/>
                <w:lang w:val="es-MX"/>
              </w:rPr>
            </w:pPr>
            <w:r>
              <w:rPr>
                <w:rFonts w:ascii="Times New Roman" w:eastAsia="Libre Baskerville" w:hAnsi="Times New Roman" w:cs="Times New Roman"/>
                <w:bCs/>
                <w:highlight w:val="yellow"/>
                <w:lang w:val="es-MX"/>
              </w:rPr>
              <w:t>Date</w:t>
            </w:r>
            <w:r w:rsidRPr="00595F13">
              <w:rPr>
                <w:rFonts w:ascii="Times New Roman" w:eastAsia="Libre Baskerville" w:hAnsi="Times New Roman" w:cs="Times New Roman"/>
                <w:bCs/>
                <w:highlight w:val="yellow"/>
                <w:lang w:val="es-MX"/>
              </w:rPr>
              <w:t xml:space="preserve"> – </w:t>
            </w:r>
            <w:r>
              <w:rPr>
                <w:rFonts w:ascii="Times New Roman" w:eastAsia="Libre Baskerville" w:hAnsi="Times New Roman" w:cs="Times New Roman"/>
                <w:bCs/>
                <w:highlight w:val="yellow"/>
                <w:lang w:val="es-MX"/>
              </w:rPr>
              <w:t>amount</w:t>
            </w:r>
            <w:r w:rsidRPr="00595F13">
              <w:rPr>
                <w:rFonts w:ascii="Times New Roman" w:eastAsia="Libre Baskerville" w:hAnsi="Times New Roman" w:cs="Times New Roman"/>
                <w:bCs/>
                <w:highlight w:val="yellow"/>
                <w:lang w:val="es-MX"/>
              </w:rPr>
              <w:t xml:space="preserve"> </w:t>
            </w:r>
          </w:p>
          <w:p w14:paraId="5267FF29" w14:textId="7D856849" w:rsidR="00595F13" w:rsidRDefault="00595F13" w:rsidP="00595F13">
            <w:pPr>
              <w:pStyle w:val="ListParagraph"/>
              <w:numPr>
                <w:ilvl w:val="0"/>
                <w:numId w:val="26"/>
              </w:numPr>
              <w:jc w:val="both"/>
              <w:rPr>
                <w:rFonts w:ascii="Times New Roman" w:eastAsia="Libre Baskerville" w:hAnsi="Times New Roman" w:cs="Times New Roman"/>
                <w:bCs/>
                <w:highlight w:val="yellow"/>
                <w:lang w:val="es-MX"/>
              </w:rPr>
            </w:pPr>
            <w:r>
              <w:rPr>
                <w:rFonts w:ascii="Times New Roman" w:eastAsia="Libre Baskerville" w:hAnsi="Times New Roman" w:cs="Times New Roman"/>
                <w:bCs/>
                <w:highlight w:val="yellow"/>
                <w:lang w:val="es-MX"/>
              </w:rPr>
              <w:t>Date</w:t>
            </w:r>
            <w:r w:rsidRPr="00595F13">
              <w:rPr>
                <w:rFonts w:ascii="Times New Roman" w:eastAsia="Libre Baskerville" w:hAnsi="Times New Roman" w:cs="Times New Roman"/>
                <w:bCs/>
                <w:highlight w:val="yellow"/>
                <w:lang w:val="es-MX"/>
              </w:rPr>
              <w:t xml:space="preserve"> – </w:t>
            </w:r>
            <w:r>
              <w:rPr>
                <w:rFonts w:ascii="Times New Roman" w:eastAsia="Libre Baskerville" w:hAnsi="Times New Roman" w:cs="Times New Roman"/>
                <w:bCs/>
                <w:highlight w:val="yellow"/>
                <w:lang w:val="es-MX"/>
              </w:rPr>
              <w:t>amount</w:t>
            </w:r>
          </w:p>
          <w:p w14:paraId="2451DF56" w14:textId="73F19FF0" w:rsidR="00595F13" w:rsidRPr="00595F13" w:rsidRDefault="00595F13" w:rsidP="00595F13">
            <w:pPr>
              <w:pStyle w:val="ListParagraph"/>
              <w:numPr>
                <w:ilvl w:val="0"/>
                <w:numId w:val="26"/>
              </w:numPr>
              <w:jc w:val="both"/>
              <w:rPr>
                <w:rFonts w:ascii="Times New Roman" w:eastAsia="Libre Baskerville" w:hAnsi="Times New Roman" w:cs="Times New Roman"/>
                <w:bCs/>
                <w:highlight w:val="yellow"/>
                <w:lang w:val="es-MX"/>
              </w:rPr>
            </w:pPr>
            <w:r>
              <w:rPr>
                <w:rFonts w:ascii="Times New Roman" w:eastAsia="Libre Baskerville" w:hAnsi="Times New Roman" w:cs="Times New Roman"/>
                <w:bCs/>
                <w:highlight w:val="yellow"/>
                <w:lang w:val="es-MX"/>
              </w:rPr>
              <w:t>Date</w:t>
            </w:r>
            <w:r w:rsidRPr="00595F13">
              <w:rPr>
                <w:rFonts w:ascii="Times New Roman" w:eastAsia="Libre Baskerville" w:hAnsi="Times New Roman" w:cs="Times New Roman"/>
                <w:bCs/>
                <w:highlight w:val="yellow"/>
                <w:lang w:val="es-MX"/>
              </w:rPr>
              <w:t xml:space="preserve"> – </w:t>
            </w:r>
            <w:r>
              <w:rPr>
                <w:rFonts w:ascii="Times New Roman" w:eastAsia="Libre Baskerville" w:hAnsi="Times New Roman" w:cs="Times New Roman"/>
                <w:bCs/>
                <w:highlight w:val="yellow"/>
                <w:lang w:val="es-MX"/>
              </w:rPr>
              <w:t>amount</w:t>
            </w:r>
          </w:p>
          <w:p w14:paraId="1F1E3339" w14:textId="77777777" w:rsidR="00595F13" w:rsidRPr="00595F13" w:rsidRDefault="00595F13" w:rsidP="00C63B00">
            <w:pPr>
              <w:jc w:val="both"/>
              <w:rPr>
                <w:color w:val="202124"/>
                <w:sz w:val="42"/>
                <w:szCs w:val="42"/>
                <w:lang w:val="en-US" w:eastAsia="es-MX"/>
              </w:rPr>
            </w:pPr>
          </w:p>
          <w:p w14:paraId="3E01C91E" w14:textId="7E08D9D8" w:rsidR="00417043" w:rsidRPr="00595F13" w:rsidRDefault="00417043">
            <w:pPr>
              <w:jc w:val="both"/>
              <w:rPr>
                <w:rFonts w:eastAsia="Libre Baskerville"/>
                <w:bCs/>
                <w:color w:val="000000"/>
                <w:lang w:val="en-US"/>
              </w:rPr>
            </w:pPr>
          </w:p>
        </w:tc>
        <w:tc>
          <w:tcPr>
            <w:tcW w:w="4820" w:type="dxa"/>
          </w:tcPr>
          <w:p w14:paraId="4EF63AAE" w14:textId="77777777" w:rsidR="00595F13" w:rsidRPr="00595F13" w:rsidRDefault="0080014D" w:rsidP="007F2518">
            <w:pPr>
              <w:jc w:val="both"/>
              <w:rPr>
                <w:rFonts w:eastAsia="Libre Baskerville"/>
                <w:bCs/>
                <w:color w:val="000000"/>
                <w:lang w:val="es-MX"/>
              </w:rPr>
            </w:pPr>
            <w:r w:rsidRPr="00595F13">
              <w:rPr>
                <w:rFonts w:eastAsia="Libre Baskerville"/>
                <w:bCs/>
                <w:color w:val="000000"/>
                <w:lang w:val="es-MX"/>
              </w:rPr>
              <w:t xml:space="preserve">a) el 30% (treinta por ciento), es decir, la cantidad de </w:t>
            </w:r>
            <w:r w:rsidR="00E10F3F" w:rsidRPr="00595F13">
              <w:rPr>
                <w:rFonts w:eastAsia="Libre Baskerville"/>
                <w:bCs/>
                <w:color w:val="000000"/>
                <w:lang w:val="es-MX"/>
              </w:rPr>
              <w:t>$</w:t>
            </w:r>
            <w:r w:rsidR="00595F13" w:rsidRPr="00595F13">
              <w:rPr>
                <w:rFonts w:eastAsia="Libre Baskerville"/>
                <w:bCs/>
                <w:color w:val="000000"/>
                <w:lang w:val="es-ES"/>
              </w:rPr>
              <w:t>14,000,000.00</w:t>
            </w:r>
            <w:r w:rsidR="00C63B00" w:rsidRPr="00595F13">
              <w:rPr>
                <w:rFonts w:eastAsia="Libre Baskerville"/>
                <w:bCs/>
                <w:color w:val="000000"/>
                <w:lang w:val="es-ES"/>
              </w:rPr>
              <w:t xml:space="preserve"> </w:t>
            </w:r>
            <w:r w:rsidR="002C77CF" w:rsidRPr="00595F13">
              <w:rPr>
                <w:rFonts w:eastAsia="Libre Baskerville"/>
                <w:bCs/>
                <w:color w:val="000000"/>
                <w:lang w:val="es-MX"/>
              </w:rPr>
              <w:t>(</w:t>
            </w:r>
            <w:r w:rsidR="00595F13" w:rsidRPr="00595F13">
              <w:rPr>
                <w:rFonts w:eastAsia="Libre Baskerville"/>
                <w:bCs/>
                <w:color w:val="000000"/>
                <w:lang w:val="es-ES"/>
              </w:rPr>
              <w:t>catorce millones 00</w:t>
            </w:r>
            <w:r w:rsidRPr="00595F13">
              <w:rPr>
                <w:rFonts w:eastAsia="Libre Baskerville"/>
                <w:bCs/>
                <w:color w:val="000000"/>
                <w:lang w:val="es-MX"/>
              </w:rPr>
              <w:t>/100 Pesos M.N.) es pagado a la Vendedora directamente por la Compradora</w:t>
            </w:r>
            <w:r w:rsidR="00FB5D0B" w:rsidRPr="00595F13">
              <w:rPr>
                <w:rFonts w:eastAsia="Libre Baskerville"/>
                <w:bCs/>
                <w:color w:val="000000"/>
                <w:lang w:val="es-MX"/>
              </w:rPr>
              <w:t xml:space="preserve"> </w:t>
            </w:r>
            <w:r w:rsidR="00595F13" w:rsidRPr="00595F13">
              <w:rPr>
                <w:rFonts w:eastAsia="Libre Baskerville"/>
                <w:bCs/>
                <w:color w:val="000000"/>
                <w:lang w:val="es-MX"/>
              </w:rPr>
              <w:t>de acuerdo al siguiente calendario de pagos:</w:t>
            </w:r>
          </w:p>
          <w:p w14:paraId="7F6992D5" w14:textId="77777777" w:rsidR="00595F13" w:rsidRDefault="00595F13" w:rsidP="007F2518">
            <w:pPr>
              <w:jc w:val="both"/>
              <w:rPr>
                <w:rFonts w:eastAsia="Libre Baskerville"/>
                <w:bCs/>
                <w:color w:val="000000"/>
                <w:lang w:val="es-MX"/>
              </w:rPr>
            </w:pPr>
          </w:p>
          <w:p w14:paraId="0C0C2EFA" w14:textId="77777777" w:rsidR="00595F13" w:rsidRPr="00595F13" w:rsidRDefault="00595F13" w:rsidP="007F2518">
            <w:pPr>
              <w:jc w:val="both"/>
              <w:rPr>
                <w:rFonts w:eastAsia="Libre Baskerville"/>
                <w:bCs/>
                <w:color w:val="000000"/>
                <w:lang w:val="es-MX"/>
              </w:rPr>
            </w:pPr>
          </w:p>
          <w:p w14:paraId="615269EC" w14:textId="3D8930EB" w:rsidR="007F2518" w:rsidRDefault="00595F13" w:rsidP="00595F13">
            <w:pPr>
              <w:pStyle w:val="ListParagraph"/>
              <w:numPr>
                <w:ilvl w:val="0"/>
                <w:numId w:val="27"/>
              </w:numPr>
              <w:jc w:val="both"/>
              <w:rPr>
                <w:rFonts w:ascii="Times New Roman" w:eastAsia="Libre Baskerville" w:hAnsi="Times New Roman" w:cs="Times New Roman"/>
                <w:bCs/>
                <w:highlight w:val="yellow"/>
                <w:lang w:val="es-MX"/>
              </w:rPr>
            </w:pPr>
            <w:r w:rsidRPr="00595F13">
              <w:rPr>
                <w:rFonts w:ascii="Times New Roman" w:eastAsia="Libre Baskerville" w:hAnsi="Times New Roman" w:cs="Times New Roman"/>
                <w:bCs/>
                <w:highlight w:val="yellow"/>
                <w:lang w:val="es-MX"/>
              </w:rPr>
              <w:t xml:space="preserve">Fecha – monto </w:t>
            </w:r>
          </w:p>
          <w:p w14:paraId="175FC1F7" w14:textId="77777777" w:rsidR="00595F13" w:rsidRPr="00595F13" w:rsidRDefault="00595F13" w:rsidP="00595F13">
            <w:pPr>
              <w:pStyle w:val="ListParagraph"/>
              <w:numPr>
                <w:ilvl w:val="0"/>
                <w:numId w:val="27"/>
              </w:numPr>
              <w:jc w:val="both"/>
              <w:rPr>
                <w:rFonts w:ascii="Times New Roman" w:eastAsia="Libre Baskerville" w:hAnsi="Times New Roman" w:cs="Times New Roman"/>
                <w:bCs/>
                <w:highlight w:val="yellow"/>
                <w:lang w:val="es-MX"/>
              </w:rPr>
            </w:pPr>
            <w:r w:rsidRPr="00595F13">
              <w:rPr>
                <w:rFonts w:ascii="Times New Roman" w:eastAsia="Libre Baskerville" w:hAnsi="Times New Roman" w:cs="Times New Roman"/>
                <w:bCs/>
                <w:highlight w:val="yellow"/>
                <w:lang w:val="es-MX"/>
              </w:rPr>
              <w:t xml:space="preserve">Fecha – monto </w:t>
            </w:r>
          </w:p>
          <w:p w14:paraId="4FA0DF5F" w14:textId="77777777" w:rsidR="00595F13" w:rsidRPr="00595F13" w:rsidRDefault="00595F13" w:rsidP="00595F13">
            <w:pPr>
              <w:pStyle w:val="ListParagraph"/>
              <w:numPr>
                <w:ilvl w:val="0"/>
                <w:numId w:val="27"/>
              </w:numPr>
              <w:jc w:val="both"/>
              <w:rPr>
                <w:rFonts w:ascii="Times New Roman" w:eastAsia="Libre Baskerville" w:hAnsi="Times New Roman" w:cs="Times New Roman"/>
                <w:bCs/>
                <w:highlight w:val="yellow"/>
                <w:lang w:val="es-MX"/>
              </w:rPr>
            </w:pPr>
            <w:r w:rsidRPr="00595F13">
              <w:rPr>
                <w:rFonts w:ascii="Times New Roman" w:eastAsia="Libre Baskerville" w:hAnsi="Times New Roman" w:cs="Times New Roman"/>
                <w:bCs/>
                <w:highlight w:val="yellow"/>
                <w:lang w:val="es-MX"/>
              </w:rPr>
              <w:t xml:space="preserve">Fecha – monto </w:t>
            </w:r>
          </w:p>
          <w:p w14:paraId="0E3EB984" w14:textId="77777777" w:rsidR="00595F13" w:rsidRPr="00595F13" w:rsidRDefault="00595F13" w:rsidP="00595F13">
            <w:pPr>
              <w:jc w:val="both"/>
              <w:rPr>
                <w:rFonts w:eastAsia="Libre Baskerville"/>
                <w:bCs/>
                <w:highlight w:val="yellow"/>
                <w:lang w:val="es-MX"/>
              </w:rPr>
            </w:pPr>
          </w:p>
          <w:p w14:paraId="77D9B54A" w14:textId="0E8F0C25" w:rsidR="0076252E" w:rsidRPr="00595F13" w:rsidRDefault="0076252E">
            <w:pPr>
              <w:jc w:val="both"/>
              <w:rPr>
                <w:rFonts w:eastAsia="Libre Baskerville"/>
                <w:bCs/>
                <w:color w:val="000000"/>
                <w:lang w:val="es-MX"/>
              </w:rPr>
            </w:pPr>
          </w:p>
        </w:tc>
      </w:tr>
      <w:tr w:rsidR="0080014D" w:rsidRPr="0080014D" w14:paraId="203639DE" w14:textId="77777777" w:rsidTr="00EE5F4B">
        <w:tc>
          <w:tcPr>
            <w:tcW w:w="4106" w:type="dxa"/>
          </w:tcPr>
          <w:p w14:paraId="568B7854" w14:textId="57158E63" w:rsidR="00DF7E44" w:rsidRDefault="00736A88">
            <w:pPr>
              <w:jc w:val="both"/>
              <w:rPr>
                <w:rFonts w:eastAsia="Libre Baskerville"/>
                <w:bCs/>
                <w:color w:val="000000"/>
                <w:lang w:val="en-US"/>
              </w:rPr>
            </w:pPr>
            <w:r w:rsidRPr="00F01996">
              <w:rPr>
                <w:rFonts w:eastAsia="Libre Baskerville"/>
                <w:bCs/>
                <w:color w:val="000000"/>
                <w:lang w:val="en-US"/>
              </w:rPr>
              <w:t xml:space="preserve">b) the remaining 70% (seventy percent), that is, the amount of </w:t>
            </w:r>
            <w:r w:rsidR="00C0368E">
              <w:rPr>
                <w:rFonts w:eastAsia="Libre Baskerville"/>
                <w:bCs/>
                <w:color w:val="000000"/>
                <w:lang w:val="en-US"/>
              </w:rPr>
              <w:t>$</w:t>
            </w:r>
            <w:r w:rsidR="00595F13">
              <w:rPr>
                <w:rFonts w:eastAsia="Libre Baskerville"/>
                <w:bCs/>
                <w:color w:val="000000"/>
                <w:lang w:val="en-US"/>
              </w:rPr>
              <w:t>32,666,666.67</w:t>
            </w:r>
            <w:r w:rsidR="00C0368E" w:rsidRPr="00F01996">
              <w:rPr>
                <w:rFonts w:eastAsia="Libre Baskerville"/>
                <w:bCs/>
                <w:color w:val="000000"/>
                <w:lang w:val="en-US"/>
              </w:rPr>
              <w:t xml:space="preserve"> </w:t>
            </w:r>
            <w:r w:rsidR="00C0368E">
              <w:rPr>
                <w:rFonts w:eastAsia="Libre Baskerville"/>
                <w:bCs/>
                <w:color w:val="000000"/>
                <w:lang w:val="en-US"/>
              </w:rPr>
              <w:t>(</w:t>
            </w:r>
            <w:r w:rsidR="00595F13" w:rsidRPr="00595F13">
              <w:rPr>
                <w:rFonts w:eastAsia="Libre Baskerville"/>
                <w:bCs/>
                <w:color w:val="000000"/>
                <w:lang w:val="en-US"/>
              </w:rPr>
              <w:t>Thirty-two million, six hundred sixty-six thousand, six hundred sixty-six</w:t>
            </w:r>
            <w:r w:rsidR="00595F13">
              <w:rPr>
                <w:rFonts w:eastAsia="Libre Baskerville"/>
                <w:bCs/>
                <w:color w:val="000000"/>
                <w:lang w:val="en-US"/>
              </w:rPr>
              <w:t>67</w:t>
            </w:r>
            <w:r w:rsidRPr="00F01996">
              <w:rPr>
                <w:rFonts w:eastAsia="Libre Baskerville"/>
                <w:bCs/>
                <w:color w:val="000000"/>
                <w:lang w:val="en-US"/>
              </w:rPr>
              <w:t xml:space="preserve">/100 Pesos lawful currency of Mexico) </w:t>
            </w:r>
            <w:r w:rsidR="00417043">
              <w:rPr>
                <w:rFonts w:eastAsia="Libre Baskerville"/>
                <w:bCs/>
                <w:color w:val="000000"/>
                <w:lang w:val="en-US"/>
              </w:rPr>
              <w:t>will be paid</w:t>
            </w:r>
            <w:r w:rsidR="00E64D55">
              <w:rPr>
                <w:rFonts w:eastAsia="Libre Baskerville"/>
                <w:bCs/>
                <w:color w:val="000000"/>
                <w:lang w:val="en-US"/>
              </w:rPr>
              <w:t xml:space="preserve"> by the Buyer </w:t>
            </w:r>
            <w:r w:rsidR="00E64D55" w:rsidRPr="00E64D55">
              <w:rPr>
                <w:rFonts w:eastAsia="Libre Baskerville"/>
                <w:bCs/>
                <w:color w:val="000000"/>
                <w:lang w:val="en-US"/>
              </w:rPr>
              <w:t xml:space="preserve">by means of </w:t>
            </w:r>
            <w:r w:rsidR="00595F13">
              <w:rPr>
                <w:rFonts w:eastAsia="Libre Baskerville"/>
                <w:bCs/>
                <w:color w:val="000000"/>
                <w:lang w:val="en-US"/>
              </w:rPr>
              <w:t>15</w:t>
            </w:r>
            <w:r w:rsidR="00E64D55" w:rsidRPr="00E64D55">
              <w:rPr>
                <w:rFonts w:eastAsia="Libre Baskerville"/>
                <w:bCs/>
                <w:color w:val="000000"/>
                <w:lang w:val="en-US"/>
              </w:rPr>
              <w:t xml:space="preserve"> (</w:t>
            </w:r>
            <w:r w:rsidR="00595F13">
              <w:rPr>
                <w:rFonts w:eastAsia="Libre Baskerville"/>
                <w:bCs/>
                <w:color w:val="000000"/>
                <w:lang w:val="en-US"/>
              </w:rPr>
              <w:t>fifteen</w:t>
            </w:r>
            <w:r w:rsidR="00E64D55" w:rsidRPr="00E64D55">
              <w:rPr>
                <w:rFonts w:eastAsia="Libre Baskerville"/>
                <w:bCs/>
                <w:color w:val="000000"/>
                <w:lang w:val="en-US"/>
              </w:rPr>
              <w:t>) annual payments (each, an “Annual Payment”) to be made precisely on the dates, for the amounts and in the manner set forth in</w:t>
            </w:r>
            <w:r w:rsidR="00E64D55">
              <w:rPr>
                <w:rFonts w:eastAsia="Libre Baskerville"/>
                <w:bCs/>
                <w:color w:val="000000"/>
                <w:lang w:val="en-US"/>
              </w:rPr>
              <w:t xml:space="preserve"> the “Payment Schedule” </w:t>
            </w:r>
            <w:r w:rsidR="00EE5F4B">
              <w:rPr>
                <w:rFonts w:eastAsia="Libre Baskerville"/>
                <w:bCs/>
                <w:color w:val="000000"/>
                <w:lang w:val="en-US"/>
              </w:rPr>
              <w:t>annexed</w:t>
            </w:r>
            <w:r w:rsidR="00E64D55">
              <w:rPr>
                <w:rFonts w:eastAsia="Libre Baskerville"/>
                <w:bCs/>
                <w:color w:val="000000"/>
                <w:lang w:val="en-US"/>
              </w:rPr>
              <w:t xml:space="preserve"> to this</w:t>
            </w:r>
            <w:r w:rsidR="00E64D55" w:rsidRPr="00E64D55">
              <w:rPr>
                <w:rFonts w:eastAsia="Libre Baskerville"/>
                <w:bCs/>
                <w:color w:val="000000"/>
                <w:lang w:val="en-US"/>
              </w:rPr>
              <w:t xml:space="preserve"> document</w:t>
            </w:r>
            <w:r w:rsidR="00E64D55">
              <w:rPr>
                <w:rFonts w:eastAsia="Libre Baskerville"/>
                <w:bCs/>
                <w:color w:val="000000"/>
                <w:lang w:val="en-US"/>
              </w:rPr>
              <w:t>.</w:t>
            </w:r>
            <w:r w:rsidR="00E64D55" w:rsidRPr="00E64D55">
              <w:rPr>
                <w:rFonts w:eastAsia="Libre Baskerville"/>
                <w:bCs/>
                <w:color w:val="000000"/>
                <w:lang w:val="en-US"/>
              </w:rPr>
              <w:t xml:space="preserve"> Notwithstanding the above, the </w:t>
            </w:r>
            <w:r w:rsidR="00E64D55">
              <w:rPr>
                <w:rFonts w:eastAsia="Libre Baskerville"/>
                <w:bCs/>
                <w:color w:val="000000"/>
                <w:lang w:val="en-US"/>
              </w:rPr>
              <w:t>Seller</w:t>
            </w:r>
            <w:r w:rsidR="00E64D55" w:rsidRPr="00E64D55">
              <w:rPr>
                <w:rFonts w:eastAsia="Libre Baskerville"/>
                <w:bCs/>
                <w:color w:val="000000"/>
                <w:lang w:val="en-US"/>
              </w:rPr>
              <w:t xml:space="preserve"> expressly acknowledges and agrees that the </w:t>
            </w:r>
            <w:r w:rsidR="00E64D55">
              <w:rPr>
                <w:rFonts w:eastAsia="Libre Baskerville"/>
                <w:bCs/>
                <w:color w:val="000000"/>
                <w:lang w:val="en-US"/>
              </w:rPr>
              <w:t>Buyer</w:t>
            </w:r>
            <w:r w:rsidR="00E64D55" w:rsidRPr="00E64D55">
              <w:rPr>
                <w:rFonts w:eastAsia="Libre Baskerville"/>
                <w:bCs/>
                <w:color w:val="000000"/>
                <w:lang w:val="en-US"/>
              </w:rPr>
              <w:t xml:space="preserve"> may pay the outstanding balance, at any time prior to the payment dates set forth in such Payment Schedule without any penalty, commission, fee or charge due to such pre-payment.</w:t>
            </w:r>
          </w:p>
          <w:p w14:paraId="66D5E9A2" w14:textId="54BD7C2B" w:rsidR="00627465" w:rsidRPr="00F01996" w:rsidRDefault="00627465">
            <w:pPr>
              <w:jc w:val="both"/>
              <w:rPr>
                <w:rFonts w:eastAsia="Libre Baskerville"/>
                <w:bCs/>
                <w:color w:val="000000"/>
                <w:lang w:val="en-US"/>
              </w:rPr>
            </w:pPr>
          </w:p>
        </w:tc>
        <w:tc>
          <w:tcPr>
            <w:tcW w:w="4820" w:type="dxa"/>
          </w:tcPr>
          <w:p w14:paraId="021CA6C3" w14:textId="41729185" w:rsidR="00627465" w:rsidRPr="0080014D" w:rsidRDefault="0080014D">
            <w:pPr>
              <w:jc w:val="both"/>
              <w:rPr>
                <w:rFonts w:eastAsia="Libre Baskerville"/>
                <w:bCs/>
                <w:color w:val="000000"/>
                <w:lang w:val="es-MX"/>
              </w:rPr>
            </w:pPr>
            <w:r w:rsidRPr="0080014D">
              <w:rPr>
                <w:rFonts w:eastAsia="Libre Baskerville"/>
                <w:bCs/>
                <w:color w:val="000000"/>
                <w:lang w:val="es-MX"/>
              </w:rPr>
              <w:t xml:space="preserve">b) el 70% (setenta por ciento) restante, es decir, la cantidad de </w:t>
            </w:r>
            <w:r w:rsidR="00595F13" w:rsidRPr="00595F13">
              <w:rPr>
                <w:rFonts w:eastAsia="Libre Baskerville"/>
                <w:bCs/>
                <w:color w:val="000000"/>
                <w:lang w:val="es-ES"/>
              </w:rPr>
              <w:t>$32,666,666.67</w:t>
            </w:r>
            <w:r w:rsidR="00C63B00" w:rsidRPr="00C63B00">
              <w:rPr>
                <w:rFonts w:eastAsia="Libre Baskerville"/>
                <w:bCs/>
                <w:color w:val="000000"/>
                <w:lang w:val="es-ES"/>
              </w:rPr>
              <w:t xml:space="preserve"> </w:t>
            </w:r>
            <w:r w:rsidR="00E10F3F">
              <w:rPr>
                <w:rFonts w:eastAsia="Libre Baskerville"/>
                <w:bCs/>
                <w:color w:val="000000"/>
                <w:lang w:val="es-MX"/>
              </w:rPr>
              <w:t>(</w:t>
            </w:r>
            <w:r w:rsidR="00595F13" w:rsidRPr="00595F13">
              <w:rPr>
                <w:rFonts w:eastAsia="Libre Baskerville"/>
                <w:bCs/>
                <w:color w:val="000000"/>
                <w:lang w:val="es-MX"/>
              </w:rPr>
              <w:t>Treinta y dos millones seiscientos sesenta y seis mil seiscientos sesenta y seis</w:t>
            </w:r>
            <w:r w:rsidR="00C63B00">
              <w:rPr>
                <w:rFonts w:eastAsia="Libre Baskerville"/>
                <w:bCs/>
                <w:color w:val="000000"/>
                <w:lang w:val="es-MX"/>
              </w:rPr>
              <w:t xml:space="preserve"> </w:t>
            </w:r>
            <w:r w:rsidR="00595F13">
              <w:rPr>
                <w:rFonts w:eastAsia="Libre Baskerville"/>
                <w:bCs/>
                <w:color w:val="000000"/>
                <w:lang w:val="es-MX"/>
              </w:rPr>
              <w:t>67</w:t>
            </w:r>
            <w:r w:rsidRPr="0080014D">
              <w:rPr>
                <w:rFonts w:eastAsia="Libre Baskerville"/>
                <w:bCs/>
                <w:color w:val="000000"/>
                <w:lang w:val="es-MX"/>
              </w:rPr>
              <w:t xml:space="preserve">/100 Pesos M.N.) </w:t>
            </w:r>
            <w:r w:rsidR="00DF2CD9">
              <w:rPr>
                <w:rFonts w:eastAsia="Libre Baskerville"/>
                <w:bCs/>
                <w:color w:val="000000"/>
                <w:lang w:val="es-MX"/>
              </w:rPr>
              <w:t>será pagada por la Compradora</w:t>
            </w:r>
            <w:r w:rsidR="00DF2CD9" w:rsidRPr="00DF2CD9">
              <w:rPr>
                <w:rFonts w:eastAsia="Libre Baskerville"/>
                <w:bCs/>
                <w:color w:val="000000"/>
                <w:lang w:val="es-MX"/>
              </w:rPr>
              <w:t xml:space="preserve"> mediante </w:t>
            </w:r>
            <w:r w:rsidR="00595F13">
              <w:rPr>
                <w:rFonts w:eastAsia="Libre Baskerville"/>
                <w:bCs/>
                <w:color w:val="000000"/>
                <w:lang w:val="es-MX"/>
              </w:rPr>
              <w:t>15</w:t>
            </w:r>
            <w:r w:rsidR="00DF2CD9" w:rsidRPr="00DF2CD9">
              <w:rPr>
                <w:rFonts w:eastAsia="Libre Baskerville"/>
                <w:bCs/>
                <w:color w:val="000000"/>
                <w:lang w:val="es-MX"/>
              </w:rPr>
              <w:t xml:space="preserve"> (</w:t>
            </w:r>
            <w:r w:rsidR="00595F13">
              <w:rPr>
                <w:rFonts w:eastAsia="Libre Baskerville"/>
                <w:bCs/>
                <w:color w:val="000000"/>
                <w:lang w:val="es-MX"/>
              </w:rPr>
              <w:t>quince</w:t>
            </w:r>
            <w:r w:rsidR="00DF2CD9" w:rsidRPr="00DF2CD9">
              <w:rPr>
                <w:rFonts w:eastAsia="Libre Baskerville"/>
                <w:bCs/>
                <w:color w:val="000000"/>
                <w:lang w:val="es-MX"/>
              </w:rPr>
              <w:t>) pagos anuales (cada uno, un “Pago Anual”) a ser realizados precisamente en las fechas, por las cantidades y en la forma que se indica en el</w:t>
            </w:r>
            <w:r w:rsidR="00DF2CD9">
              <w:rPr>
                <w:rFonts w:eastAsia="Libre Baskerville"/>
                <w:bCs/>
                <w:color w:val="000000"/>
                <w:lang w:val="es-MX"/>
              </w:rPr>
              <w:t xml:space="preserve"> “Calendario de Pagos” anexado a este documento</w:t>
            </w:r>
            <w:r w:rsidR="00DF2CD9" w:rsidRPr="00DF2CD9">
              <w:rPr>
                <w:rFonts w:eastAsia="Libre Baskerville"/>
                <w:bCs/>
                <w:color w:val="000000"/>
                <w:lang w:val="es-MX"/>
              </w:rPr>
              <w:t xml:space="preserve">.  No obstante lo anterior, </w:t>
            </w:r>
            <w:r w:rsidR="00DF2CD9">
              <w:rPr>
                <w:rFonts w:eastAsia="Libre Baskerville"/>
                <w:bCs/>
                <w:color w:val="000000"/>
                <w:lang w:val="es-MX"/>
              </w:rPr>
              <w:t>la</w:t>
            </w:r>
            <w:r w:rsidR="00DF2CD9" w:rsidRPr="00DF2CD9">
              <w:rPr>
                <w:rFonts w:eastAsia="Libre Baskerville"/>
                <w:bCs/>
                <w:color w:val="000000"/>
                <w:lang w:val="es-MX"/>
              </w:rPr>
              <w:t xml:space="preserve"> </w:t>
            </w:r>
            <w:r w:rsidR="00DF2CD9">
              <w:rPr>
                <w:rFonts w:eastAsia="Libre Baskerville"/>
                <w:bCs/>
                <w:color w:val="000000"/>
                <w:lang w:val="es-MX"/>
              </w:rPr>
              <w:t>Vendedora</w:t>
            </w:r>
            <w:r w:rsidR="00DF2CD9" w:rsidRPr="00DF2CD9">
              <w:rPr>
                <w:rFonts w:eastAsia="Libre Baskerville"/>
                <w:bCs/>
                <w:color w:val="000000"/>
                <w:lang w:val="es-MX"/>
              </w:rPr>
              <w:t xml:space="preserve"> reconoce y conviene expresamente que </w:t>
            </w:r>
            <w:r w:rsidR="00DF2CD9">
              <w:rPr>
                <w:rFonts w:eastAsia="Libre Baskerville"/>
                <w:bCs/>
                <w:color w:val="000000"/>
                <w:lang w:val="es-MX"/>
              </w:rPr>
              <w:t xml:space="preserve">la Compradora </w:t>
            </w:r>
            <w:r w:rsidR="00DF2CD9" w:rsidRPr="00DF2CD9">
              <w:rPr>
                <w:rFonts w:eastAsia="Libre Baskerville"/>
                <w:bCs/>
                <w:color w:val="000000"/>
                <w:lang w:val="es-MX"/>
              </w:rPr>
              <w:t>podrá pagar el saldo insoluto en cualquier momento previo a las fechas de pago establecidas en dicho Calendario de Pagos sin penalización, comisión, cuota o cargo alguno por dicho pago anticipado.</w:t>
            </w:r>
          </w:p>
        </w:tc>
      </w:tr>
      <w:tr w:rsidR="0080014D" w:rsidRPr="0080014D" w14:paraId="78900ACD" w14:textId="77777777" w:rsidTr="00EE5F4B">
        <w:tc>
          <w:tcPr>
            <w:tcW w:w="4106" w:type="dxa"/>
          </w:tcPr>
          <w:p w14:paraId="6DB59755" w14:textId="72DA4A72" w:rsidR="0080014D" w:rsidRPr="00F01996" w:rsidRDefault="001954A0">
            <w:pPr>
              <w:jc w:val="both"/>
              <w:rPr>
                <w:rFonts w:eastAsia="Libre Baskerville"/>
                <w:bCs/>
                <w:color w:val="000000"/>
                <w:lang w:val="en-US"/>
              </w:rPr>
            </w:pPr>
            <w:r w:rsidRPr="00F01996">
              <w:rPr>
                <w:rFonts w:eastAsia="Libre Baskerville"/>
                <w:bCs/>
                <w:color w:val="000000"/>
                <w:lang w:val="en-US"/>
              </w:rPr>
              <w:t xml:space="preserve">All payments towards the Price shall be paid to the Seller by means of wire transfer of immediately available funds </w:t>
            </w:r>
            <w:r w:rsidRPr="00F01996">
              <w:rPr>
                <w:rFonts w:eastAsia="Libre Baskerville"/>
                <w:bCs/>
                <w:color w:val="000000"/>
                <w:lang w:val="en-US"/>
              </w:rPr>
              <w:lastRenderedPageBreak/>
              <w:t>to the following bank account of the Seller:</w:t>
            </w:r>
          </w:p>
          <w:p w14:paraId="5B56C7E0" w14:textId="09922A73" w:rsidR="001954A0" w:rsidRPr="00F01996" w:rsidRDefault="001954A0">
            <w:pPr>
              <w:jc w:val="both"/>
              <w:rPr>
                <w:rFonts w:eastAsia="Libre Baskerville"/>
                <w:bCs/>
                <w:color w:val="000000"/>
                <w:lang w:val="en-US"/>
              </w:rPr>
            </w:pPr>
          </w:p>
        </w:tc>
        <w:tc>
          <w:tcPr>
            <w:tcW w:w="4820" w:type="dxa"/>
          </w:tcPr>
          <w:p w14:paraId="5F5C720B" w14:textId="2312A8E3" w:rsidR="0080014D" w:rsidRPr="0080014D" w:rsidRDefault="0080014D">
            <w:pPr>
              <w:jc w:val="both"/>
              <w:rPr>
                <w:rFonts w:eastAsia="Libre Baskerville"/>
                <w:bCs/>
                <w:color w:val="000000"/>
                <w:lang w:val="es-MX"/>
              </w:rPr>
            </w:pPr>
            <w:r w:rsidRPr="0080014D">
              <w:rPr>
                <w:rFonts w:eastAsia="Libre Baskerville"/>
                <w:bCs/>
                <w:color w:val="000000"/>
                <w:lang w:val="es-MX"/>
              </w:rPr>
              <w:lastRenderedPageBreak/>
              <w:t xml:space="preserve">Todos los pagos correspondientes al Precio deberán ser pagados a la Vendedora mediante transferencia electrónica de fondos </w:t>
            </w:r>
            <w:r w:rsidRPr="0080014D">
              <w:rPr>
                <w:rFonts w:eastAsia="Libre Baskerville"/>
                <w:bCs/>
                <w:color w:val="000000"/>
                <w:lang w:val="es-MX"/>
              </w:rPr>
              <w:lastRenderedPageBreak/>
              <w:t>inmediatamente disponibles a la siguiente cuenta bancaria de la Vendedora:</w:t>
            </w:r>
            <w:r w:rsidRPr="0080014D">
              <w:rPr>
                <w:rFonts w:eastAsia="Arial"/>
                <w:noProof/>
                <w:color w:val="000000"/>
                <w:lang w:val="es-MX"/>
              </w:rPr>
              <w:t xml:space="preserve"> </w:t>
            </w:r>
          </w:p>
        </w:tc>
      </w:tr>
      <w:tr w:rsidR="0080014D" w:rsidRPr="0080014D" w14:paraId="6BA64EB2" w14:textId="77777777" w:rsidTr="00EE5F4B">
        <w:trPr>
          <w:trHeight w:val="1921"/>
        </w:trPr>
        <w:tc>
          <w:tcPr>
            <w:tcW w:w="4106" w:type="dxa"/>
            <w:tcBorders>
              <w:right w:val="single" w:sz="4" w:space="0" w:color="FFFFFF" w:themeColor="background1"/>
            </w:tcBorders>
          </w:tcPr>
          <w:p w14:paraId="0D968825" w14:textId="65E0789D" w:rsidR="0080014D" w:rsidRPr="00702D78" w:rsidRDefault="006968A5">
            <w:pPr>
              <w:jc w:val="both"/>
              <w:rPr>
                <w:rFonts w:eastAsia="Libre Baskerville"/>
                <w:bCs/>
                <w:color w:val="000000"/>
                <w:lang w:val="es-ES"/>
              </w:rPr>
            </w:pPr>
            <w:ins w:id="101" w:author="Jason Potts" w:date="2025-09-19T09:57:00Z">
              <w:r w:rsidRPr="006968A5">
                <w:rPr>
                  <w:rFonts w:eastAsia="Libre Baskerville"/>
                  <w:bCs/>
                  <w:color w:val="000000"/>
                  <w:lang w:val="es-MX"/>
                </w:rPr>
                <w:lastRenderedPageBreak/>
                <mc:AlternateContent>
                  <mc:Choice Requires="wpg">
                    <w:drawing>
                      <wp:anchor distT="0" distB="0" distL="114300" distR="114300" simplePos="0" relativeHeight="251665408" behindDoc="0" locked="0" layoutInCell="1" allowOverlap="1" wp14:anchorId="6F7FFAD2" wp14:editId="1BC637B0">
                        <wp:simplePos x="0" y="0"/>
                        <wp:positionH relativeFrom="column">
                          <wp:posOffset>-6350</wp:posOffset>
                        </wp:positionH>
                        <wp:positionV relativeFrom="paragraph">
                          <wp:posOffset>4445</wp:posOffset>
                        </wp:positionV>
                        <wp:extent cx="5443831" cy="5238748"/>
                        <wp:effectExtent l="0" t="0" r="0" b="0"/>
                        <wp:wrapNone/>
                        <wp:docPr id="13" name="Group 12">
                          <a:extLst xmlns:a="http://schemas.openxmlformats.org/drawingml/2006/main">
                            <a:ext uri="{FF2B5EF4-FFF2-40B4-BE49-F238E27FC236}">
                              <a16:creationId xmlns:a16="http://schemas.microsoft.com/office/drawing/2014/main" id="{CE432259-B4DC-0812-AE70-4F493B7F666A}"/>
                            </a:ext>
                          </a:extLst>
                        </wp:docPr>
                        <wp:cNvGraphicFramePr/>
                        <a:graphic xmlns:a="http://schemas.openxmlformats.org/drawingml/2006/main">
                          <a:graphicData uri="http://schemas.microsoft.com/office/word/2010/wordprocessingGroup">
                            <wpg:wgp>
                              <wpg:cNvGrpSpPr/>
                              <wpg:grpSpPr>
                                <a:xfrm>
                                  <a:off x="0" y="0"/>
                                  <a:ext cx="5443831" cy="5238748"/>
                                  <a:chOff x="0" y="0"/>
                                  <a:chExt cx="5443831" cy="5238748"/>
                                </a:xfrm>
                              </wpg:grpSpPr>
                              <pic:pic xmlns:pic="http://schemas.openxmlformats.org/drawingml/2006/picture">
                                <pic:nvPicPr>
                                  <pic:cNvPr id="1033792363" name="Picture 1033792363">
                                    <a:extLst>
                                      <a:ext uri="{FF2B5EF4-FFF2-40B4-BE49-F238E27FC236}">
                                        <a16:creationId xmlns:a16="http://schemas.microsoft.com/office/drawing/2014/main" id="{38648396-82A3-ACA7-5A18-388DCCCDFE35}"/>
                                      </a:ext>
                                    </a:extLst>
                                  </pic:cNvPr>
                                  <pic:cNvPicPr>
                                    <a:picLocks noChangeAspect="1"/>
                                  </pic:cNvPicPr>
                                </pic:nvPicPr>
                                <pic:blipFill>
                                  <a:blip r:embed="rId13"/>
                                  <a:srcRect t="31979"/>
                                  <a:stretch>
                                    <a:fillRect/>
                                  </a:stretch>
                                </pic:blipFill>
                                <pic:spPr>
                                  <a:xfrm>
                                    <a:off x="0" y="573859"/>
                                    <a:ext cx="5365328" cy="4664889"/>
                                  </a:xfrm>
                                  <a:prstGeom prst="rect">
                                    <a:avLst/>
                                  </a:prstGeom>
                                </pic:spPr>
                              </pic:pic>
                              <pic:pic xmlns:pic="http://schemas.openxmlformats.org/drawingml/2006/picture">
                                <pic:nvPicPr>
                                  <pic:cNvPr id="173152883" name="Picture 173152883">
                                    <a:extLst>
                                      <a:ext uri="{FF2B5EF4-FFF2-40B4-BE49-F238E27FC236}">
                                        <a16:creationId xmlns:a16="http://schemas.microsoft.com/office/drawing/2014/main" id="{0819B6A4-DD2E-F803-7D0C-EB6B5A5687DA}"/>
                                      </a:ext>
                                    </a:extLst>
                                  </pic:cNvPr>
                                  <pic:cNvPicPr>
                                    <a:picLocks noChangeAspect="1"/>
                                  </pic:cNvPicPr>
                                </pic:nvPicPr>
                                <pic:blipFill>
                                  <a:blip r:embed="rId14">
                                    <a:clrChange>
                                      <a:clrFrom>
                                        <a:srgbClr val="FFFFFF"/>
                                      </a:clrFrom>
                                      <a:clrTo>
                                        <a:srgbClr val="FFFFFF">
                                          <a:alpha val="0"/>
                                        </a:srgbClr>
                                      </a:clrTo>
                                    </a:clrChange>
                                  </a:blip>
                                  <a:stretch>
                                    <a:fillRect/>
                                  </a:stretch>
                                </pic:blipFill>
                                <pic:spPr>
                                  <a:xfrm>
                                    <a:off x="57148" y="0"/>
                                    <a:ext cx="5386683" cy="908597"/>
                                  </a:xfrm>
                                  <a:prstGeom prst="rect">
                                    <a:avLst/>
                                  </a:prstGeom>
                                </pic:spPr>
                              </pic:pic>
                            </wpg:wgp>
                          </a:graphicData>
                        </a:graphic>
                      </wp:anchor>
                    </w:drawing>
                  </mc:Choice>
                  <mc:Fallback>
                    <w:pict>
                      <v:group w14:anchorId="3960B97F" id="Group 12" o:spid="_x0000_s1026" style="position:absolute;margin-left:-.5pt;margin-top:.35pt;width:428.65pt;height:412.5pt;z-index:251665408" coordsize="54438,523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3792363" o:spid="_x0000_s1027" type="#_x0000_t75" style="position:absolute;top:5738;width:53653;height:46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">
                          <v:imagedata r:id="rId15" o:title="" croptop="20958f"/>
                        </v:shape>
                        <v:shape id="Picture 173152883" o:spid="_x0000_s1028" type="#_x0000_t75" style="position:absolute;left:571;width:53867;height:9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">
                          <v:imagedata r:id="rId16" o:title="" chromakey="white"/>
                        </v:shape>
                      </v:group>
                    </w:pict>
                  </mc:Fallback>
                </mc:AlternateContent>
              </w:r>
            </w:ins>
            <w:del w:id="102" w:author="Jason Potts" w:date="2025-09-19T09:57:00Z" w16du:dateUtc="2025-09-19T15:57:00Z">
              <w:r w:rsidR="0005218F" w:rsidDel="006968A5">
                <w:rPr>
                  <w:rFonts w:eastAsia="Libre Baskerville"/>
                  <w:bCs/>
                  <w:noProof/>
                  <w:color w:val="000000"/>
                  <w:lang w:val="es-ES"/>
                </w:rPr>
                <mc:AlternateContent>
                  <mc:Choice Requires="wpg">
                    <w:drawing>
                      <wp:anchor distT="0" distB="0" distL="114300" distR="114300" simplePos="0" relativeHeight="251659264" behindDoc="0" locked="0" layoutInCell="1" allowOverlap="1" wp14:anchorId="403D74E9" wp14:editId="7C526610">
                        <wp:simplePos x="0" y="0"/>
                        <wp:positionH relativeFrom="column">
                          <wp:posOffset>93591</wp:posOffset>
                        </wp:positionH>
                        <wp:positionV relativeFrom="paragraph">
                          <wp:posOffset>137201</wp:posOffset>
                        </wp:positionV>
                        <wp:extent cx="5374640" cy="2983865"/>
                        <wp:effectExtent l="0" t="0" r="0" b="635"/>
                        <wp:wrapNone/>
                        <wp:docPr id="399876169" name="Group 1"/>
                        <wp:cNvGraphicFramePr/>
                        <a:graphic xmlns:a="http://schemas.openxmlformats.org/drawingml/2006/main">
                          <a:graphicData uri="http://schemas.microsoft.com/office/word/2010/wordprocessingGroup">
                            <wpg:wgp>
                              <wpg:cNvGrpSpPr/>
                              <wpg:grpSpPr>
                                <a:xfrm>
                                  <a:off x="0" y="0"/>
                                  <a:ext cx="5374640" cy="1831340"/>
                                  <a:chOff x="0" y="0"/>
                                  <a:chExt cx="5374640" cy="1831340"/>
                                </a:xfrm>
                              </wpg:grpSpPr>
                              <pic:pic xmlns:pic="http://schemas.openxmlformats.org/drawingml/2006/picture">
                                <pic:nvPicPr>
                                  <pic:cNvPr id="1" name="Imagen 1"/>
                                  <pic:cNvPicPr>
                                    <a:picLocks noChangeAspect="1"/>
                                  </pic:cNvPicPr>
                                </pic:nvPicPr>
                                <pic:blipFill rotWithShape="1">
                                  <a:blip r:embed="rId17">
                                    <a:extLst>
                                      <a:ext uri="{28A0092B-C50C-407E-A947-70E740481C1C}">
                                        <a14:useLocalDpi xmlns:a14="http://schemas.microsoft.com/office/drawing/2010/main" val="0"/>
                                      </a:ext>
                                    </a:extLst>
                                  </a:blip>
                                  <a:srcRect t="2459" b="40891"/>
                                  <a:stretch/>
                                </pic:blipFill>
                                <pic:spPr bwMode="auto">
                                  <a:xfrm>
                                    <a:off x="0" y="0"/>
                                    <a:ext cx="5374640" cy="1831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CAD922" id="Group 1" o:spid="_x0000_s1026" style="position:absolute;margin-left:7.35pt;margin-top:10.8pt;width:423.2pt;height:234.95pt;z-index:251659264" coordsize="53746,18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">
                        <v:shape id="Imagen 1" o:spid="_x0000_s1027" type="#_x0000_t75" style="position:absolute;width:53746;height:18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">
                          <v:imagedata r:id="rId18" o:title="" croptop="1612f" cropbottom="26798f"/>
                        </v:shape>
                      </v:group>
                    </w:pict>
                  </mc:Fallback>
                </mc:AlternateContent>
              </w:r>
            </w:del>
          </w:p>
          <w:p w14:paraId="6E5D975B" w14:textId="77777777" w:rsidR="00167086" w:rsidRPr="00702D78" w:rsidRDefault="00167086">
            <w:pPr>
              <w:jc w:val="both"/>
              <w:rPr>
                <w:rFonts w:eastAsia="Libre Baskerville"/>
                <w:bCs/>
                <w:color w:val="000000"/>
                <w:lang w:val="es-ES"/>
              </w:rPr>
            </w:pPr>
          </w:p>
          <w:p w14:paraId="4F06D804" w14:textId="77777777" w:rsidR="00167086" w:rsidRPr="00702D78" w:rsidRDefault="00167086">
            <w:pPr>
              <w:jc w:val="both"/>
              <w:rPr>
                <w:rFonts w:eastAsia="Libre Baskerville"/>
                <w:bCs/>
                <w:color w:val="000000"/>
                <w:lang w:val="es-ES"/>
              </w:rPr>
            </w:pPr>
          </w:p>
          <w:p w14:paraId="32CCEC6C" w14:textId="77777777" w:rsidR="00167086" w:rsidRPr="00702D78" w:rsidRDefault="00167086">
            <w:pPr>
              <w:jc w:val="both"/>
              <w:rPr>
                <w:rFonts w:eastAsia="Libre Baskerville"/>
                <w:bCs/>
                <w:color w:val="000000"/>
                <w:lang w:val="es-ES"/>
              </w:rPr>
            </w:pPr>
          </w:p>
          <w:p w14:paraId="06079096" w14:textId="77777777" w:rsidR="00167086" w:rsidRPr="00702D78" w:rsidRDefault="00167086">
            <w:pPr>
              <w:jc w:val="both"/>
              <w:rPr>
                <w:rFonts w:eastAsia="Libre Baskerville"/>
                <w:bCs/>
                <w:color w:val="000000"/>
                <w:lang w:val="es-ES"/>
              </w:rPr>
            </w:pPr>
          </w:p>
          <w:p w14:paraId="70186E13" w14:textId="77777777" w:rsidR="00167086" w:rsidRPr="00702D78" w:rsidRDefault="00167086">
            <w:pPr>
              <w:jc w:val="both"/>
              <w:rPr>
                <w:rFonts w:eastAsia="Libre Baskerville"/>
                <w:bCs/>
                <w:color w:val="000000"/>
                <w:lang w:val="es-ES"/>
              </w:rPr>
            </w:pPr>
          </w:p>
          <w:p w14:paraId="66DAA2A9" w14:textId="77777777" w:rsidR="00167086" w:rsidRPr="00702D78" w:rsidRDefault="00167086">
            <w:pPr>
              <w:jc w:val="both"/>
              <w:rPr>
                <w:rFonts w:eastAsia="Libre Baskerville"/>
                <w:bCs/>
                <w:color w:val="000000"/>
                <w:lang w:val="es-ES"/>
              </w:rPr>
            </w:pPr>
          </w:p>
          <w:p w14:paraId="2D1BCC81" w14:textId="77777777" w:rsidR="00167086" w:rsidRPr="00702D78" w:rsidRDefault="00167086">
            <w:pPr>
              <w:jc w:val="both"/>
              <w:rPr>
                <w:rFonts w:eastAsia="Libre Baskerville"/>
                <w:bCs/>
                <w:color w:val="000000"/>
                <w:lang w:val="es-ES"/>
              </w:rPr>
            </w:pPr>
          </w:p>
          <w:p w14:paraId="5D9AD569" w14:textId="77777777" w:rsidR="00167086" w:rsidRPr="00702D78" w:rsidRDefault="00167086">
            <w:pPr>
              <w:jc w:val="both"/>
              <w:rPr>
                <w:rFonts w:eastAsia="Libre Baskerville"/>
                <w:bCs/>
                <w:color w:val="000000"/>
                <w:lang w:val="es-ES"/>
              </w:rPr>
            </w:pPr>
          </w:p>
          <w:p w14:paraId="767FC954" w14:textId="77777777" w:rsidR="00167086" w:rsidRPr="00702D78" w:rsidRDefault="00167086">
            <w:pPr>
              <w:jc w:val="both"/>
              <w:rPr>
                <w:rFonts w:eastAsia="Libre Baskerville"/>
                <w:bCs/>
                <w:color w:val="000000"/>
                <w:lang w:val="es-ES"/>
              </w:rPr>
            </w:pPr>
          </w:p>
          <w:p w14:paraId="197747E6" w14:textId="77777777" w:rsidR="00167086" w:rsidRPr="00702D78" w:rsidRDefault="00167086">
            <w:pPr>
              <w:jc w:val="both"/>
              <w:rPr>
                <w:rFonts w:eastAsia="Libre Baskerville"/>
                <w:bCs/>
                <w:color w:val="000000"/>
                <w:lang w:val="es-ES"/>
              </w:rPr>
            </w:pPr>
          </w:p>
          <w:p w14:paraId="05F45C6E" w14:textId="7D1E3D02" w:rsidR="00167086" w:rsidRPr="00702D78" w:rsidRDefault="00167086">
            <w:pPr>
              <w:jc w:val="both"/>
              <w:rPr>
                <w:rFonts w:eastAsia="Libre Baskerville"/>
                <w:bCs/>
                <w:color w:val="000000"/>
                <w:lang w:val="es-ES"/>
              </w:rPr>
            </w:pPr>
          </w:p>
          <w:p w14:paraId="0431B594" w14:textId="5BD3FE33" w:rsidR="00167086" w:rsidRPr="00702D78" w:rsidRDefault="00167086">
            <w:pPr>
              <w:jc w:val="both"/>
              <w:rPr>
                <w:rFonts w:eastAsia="Libre Baskerville"/>
                <w:bCs/>
                <w:color w:val="000000"/>
                <w:lang w:val="es-ES"/>
              </w:rPr>
            </w:pPr>
          </w:p>
          <w:p w14:paraId="2A3DB3D0" w14:textId="20B11F34" w:rsidR="00167086" w:rsidRPr="00702D78" w:rsidRDefault="00167086">
            <w:pPr>
              <w:jc w:val="both"/>
              <w:rPr>
                <w:rFonts w:eastAsia="Libre Baskerville"/>
                <w:bCs/>
                <w:color w:val="000000"/>
                <w:lang w:val="es-ES"/>
              </w:rPr>
            </w:pPr>
          </w:p>
          <w:p w14:paraId="45122F61" w14:textId="77777777" w:rsidR="00167086" w:rsidRPr="00702D78" w:rsidRDefault="00167086">
            <w:pPr>
              <w:jc w:val="both"/>
              <w:rPr>
                <w:rFonts w:eastAsia="Libre Baskerville"/>
                <w:bCs/>
                <w:color w:val="000000"/>
                <w:lang w:val="es-ES"/>
              </w:rPr>
            </w:pPr>
          </w:p>
          <w:p w14:paraId="4015D343" w14:textId="75AD0339" w:rsidR="00167086" w:rsidRPr="00702D78" w:rsidRDefault="00167086">
            <w:pPr>
              <w:jc w:val="both"/>
              <w:rPr>
                <w:rFonts w:eastAsia="Libre Baskerville"/>
                <w:bCs/>
                <w:color w:val="000000"/>
                <w:lang w:val="es-ES"/>
              </w:rPr>
            </w:pPr>
          </w:p>
          <w:p w14:paraId="33263562" w14:textId="77777777" w:rsidR="00167086" w:rsidRPr="00702D78" w:rsidRDefault="00167086">
            <w:pPr>
              <w:jc w:val="both"/>
              <w:rPr>
                <w:rFonts w:eastAsia="Libre Baskerville"/>
                <w:bCs/>
                <w:color w:val="000000"/>
                <w:lang w:val="es-ES"/>
              </w:rPr>
            </w:pPr>
          </w:p>
          <w:p w14:paraId="7383E37F" w14:textId="77777777" w:rsidR="00167086" w:rsidRPr="00702D78" w:rsidRDefault="00167086">
            <w:pPr>
              <w:jc w:val="both"/>
              <w:rPr>
                <w:rFonts w:eastAsia="Libre Baskerville"/>
                <w:bCs/>
                <w:color w:val="000000"/>
                <w:lang w:val="es-ES"/>
              </w:rPr>
            </w:pPr>
          </w:p>
          <w:p w14:paraId="48FB4F83" w14:textId="562C212D" w:rsidR="00167086" w:rsidRPr="00702D78" w:rsidRDefault="00167086">
            <w:pPr>
              <w:jc w:val="both"/>
              <w:rPr>
                <w:rFonts w:eastAsia="Libre Baskerville"/>
                <w:bCs/>
                <w:color w:val="000000"/>
                <w:lang w:val="es-ES"/>
              </w:rPr>
            </w:pPr>
          </w:p>
        </w:tc>
        <w:tc>
          <w:tcPr>
            <w:tcW w:w="4820" w:type="dxa"/>
            <w:tcBorders>
              <w:left w:val="single" w:sz="4" w:space="0" w:color="FFFFFF" w:themeColor="background1"/>
            </w:tcBorders>
          </w:tcPr>
          <w:p w14:paraId="6C2623F0" w14:textId="70049887" w:rsidR="0080014D" w:rsidRDefault="0080014D">
            <w:pPr>
              <w:jc w:val="both"/>
              <w:rPr>
                <w:rFonts w:eastAsia="Libre Baskerville"/>
                <w:bCs/>
                <w:color w:val="000000"/>
                <w:lang w:val="es-MX"/>
              </w:rPr>
            </w:pPr>
          </w:p>
          <w:p w14:paraId="4C3F5002" w14:textId="77777777" w:rsidR="00E10F3F" w:rsidRDefault="00E10F3F">
            <w:pPr>
              <w:jc w:val="both"/>
              <w:rPr>
                <w:rFonts w:eastAsia="Libre Baskerville"/>
                <w:bCs/>
                <w:color w:val="000000"/>
                <w:lang w:val="es-MX"/>
              </w:rPr>
            </w:pPr>
          </w:p>
          <w:p w14:paraId="30B76ECD" w14:textId="77777777" w:rsidR="00E10F3F" w:rsidRDefault="00E10F3F">
            <w:pPr>
              <w:jc w:val="both"/>
              <w:rPr>
                <w:rFonts w:eastAsia="Libre Baskerville"/>
                <w:bCs/>
                <w:color w:val="000000"/>
                <w:lang w:val="es-MX"/>
              </w:rPr>
            </w:pPr>
          </w:p>
          <w:p w14:paraId="30724F9F" w14:textId="77777777" w:rsidR="00E10F3F" w:rsidRDefault="00E10F3F">
            <w:pPr>
              <w:jc w:val="both"/>
              <w:rPr>
                <w:rFonts w:eastAsia="Libre Baskerville"/>
                <w:bCs/>
                <w:color w:val="000000"/>
                <w:lang w:val="es-MX"/>
              </w:rPr>
            </w:pPr>
          </w:p>
          <w:p w14:paraId="48ADA051" w14:textId="77777777" w:rsidR="00E10F3F" w:rsidRDefault="00E10F3F">
            <w:pPr>
              <w:jc w:val="both"/>
              <w:rPr>
                <w:rFonts w:eastAsia="Libre Baskerville"/>
                <w:bCs/>
                <w:color w:val="000000"/>
                <w:lang w:val="es-MX"/>
              </w:rPr>
            </w:pPr>
          </w:p>
          <w:p w14:paraId="45C746EC" w14:textId="77777777" w:rsidR="00E10F3F" w:rsidRDefault="00E10F3F">
            <w:pPr>
              <w:jc w:val="both"/>
              <w:rPr>
                <w:rFonts w:eastAsia="Libre Baskerville"/>
                <w:bCs/>
                <w:color w:val="000000"/>
                <w:lang w:val="es-MX"/>
              </w:rPr>
            </w:pPr>
          </w:p>
          <w:p w14:paraId="453432BD" w14:textId="77777777" w:rsidR="00E10F3F" w:rsidRDefault="00E10F3F">
            <w:pPr>
              <w:jc w:val="both"/>
              <w:rPr>
                <w:rFonts w:eastAsia="Libre Baskerville"/>
                <w:bCs/>
                <w:color w:val="000000"/>
                <w:lang w:val="es-MX"/>
              </w:rPr>
            </w:pPr>
          </w:p>
          <w:p w14:paraId="618AA0F0" w14:textId="77777777" w:rsidR="00E10F3F" w:rsidRPr="0080014D" w:rsidRDefault="00E10F3F">
            <w:pPr>
              <w:jc w:val="both"/>
              <w:rPr>
                <w:rFonts w:eastAsia="Libre Baskerville"/>
                <w:bCs/>
                <w:color w:val="000000"/>
                <w:lang w:val="es-MX"/>
              </w:rPr>
            </w:pPr>
          </w:p>
          <w:p w14:paraId="545FDF5F" w14:textId="77777777" w:rsidR="0080014D" w:rsidRDefault="0080014D">
            <w:pPr>
              <w:jc w:val="both"/>
              <w:rPr>
                <w:ins w:id="103" w:author="Jason Potts" w:date="2025-09-19T09:57:00Z" w16du:dateUtc="2025-09-19T15:57:00Z"/>
                <w:rFonts w:eastAsia="Libre Baskerville"/>
                <w:bCs/>
                <w:color w:val="000000"/>
                <w:lang w:val="es-MX"/>
              </w:rPr>
            </w:pPr>
          </w:p>
          <w:p w14:paraId="6F367E0B" w14:textId="77777777" w:rsidR="006968A5" w:rsidRDefault="006968A5">
            <w:pPr>
              <w:jc w:val="both"/>
              <w:rPr>
                <w:ins w:id="104" w:author="Jason Potts" w:date="2025-09-19T09:57:00Z" w16du:dateUtc="2025-09-19T15:57:00Z"/>
                <w:rFonts w:eastAsia="Libre Baskerville"/>
                <w:bCs/>
                <w:color w:val="000000"/>
                <w:lang w:val="es-MX"/>
              </w:rPr>
            </w:pPr>
          </w:p>
          <w:p w14:paraId="51EE3275" w14:textId="77777777" w:rsidR="006968A5" w:rsidRDefault="006968A5">
            <w:pPr>
              <w:jc w:val="both"/>
              <w:rPr>
                <w:ins w:id="105" w:author="Jason Potts" w:date="2025-09-19T09:57:00Z" w16du:dateUtc="2025-09-19T15:57:00Z"/>
                <w:rFonts w:eastAsia="Libre Baskerville"/>
                <w:bCs/>
                <w:color w:val="000000"/>
                <w:lang w:val="es-MX"/>
              </w:rPr>
            </w:pPr>
          </w:p>
          <w:p w14:paraId="1AAB3BF0" w14:textId="77777777" w:rsidR="006968A5" w:rsidRDefault="006968A5">
            <w:pPr>
              <w:jc w:val="both"/>
              <w:rPr>
                <w:ins w:id="106" w:author="Jason Potts" w:date="2025-09-19T09:57:00Z" w16du:dateUtc="2025-09-19T15:57:00Z"/>
                <w:rFonts w:eastAsia="Libre Baskerville"/>
                <w:bCs/>
                <w:color w:val="000000"/>
                <w:lang w:val="es-MX"/>
              </w:rPr>
            </w:pPr>
          </w:p>
          <w:p w14:paraId="16D96BDF" w14:textId="77777777" w:rsidR="006968A5" w:rsidRDefault="006968A5">
            <w:pPr>
              <w:jc w:val="both"/>
              <w:rPr>
                <w:ins w:id="107" w:author="Jason Potts" w:date="2025-09-19T09:57:00Z" w16du:dateUtc="2025-09-19T15:57:00Z"/>
                <w:rFonts w:eastAsia="Libre Baskerville"/>
                <w:bCs/>
                <w:color w:val="000000"/>
                <w:lang w:val="es-MX"/>
              </w:rPr>
            </w:pPr>
          </w:p>
          <w:p w14:paraId="2184E138" w14:textId="77777777" w:rsidR="006968A5" w:rsidRDefault="006968A5">
            <w:pPr>
              <w:jc w:val="both"/>
              <w:rPr>
                <w:ins w:id="108" w:author="Jason Potts" w:date="2025-09-19T09:57:00Z" w16du:dateUtc="2025-09-19T15:57:00Z"/>
                <w:rFonts w:eastAsia="Libre Baskerville"/>
                <w:bCs/>
                <w:color w:val="000000"/>
                <w:lang w:val="es-MX"/>
              </w:rPr>
            </w:pPr>
          </w:p>
          <w:p w14:paraId="2ED40753" w14:textId="77777777" w:rsidR="006968A5" w:rsidRDefault="006968A5">
            <w:pPr>
              <w:jc w:val="both"/>
              <w:rPr>
                <w:ins w:id="109" w:author="Jason Potts" w:date="2025-09-19T09:57:00Z" w16du:dateUtc="2025-09-19T15:57:00Z"/>
                <w:rFonts w:eastAsia="Libre Baskerville"/>
                <w:bCs/>
                <w:color w:val="000000"/>
                <w:lang w:val="es-MX"/>
              </w:rPr>
            </w:pPr>
          </w:p>
          <w:p w14:paraId="36539A32" w14:textId="77777777" w:rsidR="006968A5" w:rsidRDefault="006968A5">
            <w:pPr>
              <w:jc w:val="both"/>
              <w:rPr>
                <w:ins w:id="110" w:author="Jason Potts" w:date="2025-09-19T09:57:00Z" w16du:dateUtc="2025-09-19T15:57:00Z"/>
                <w:rFonts w:eastAsia="Libre Baskerville"/>
                <w:bCs/>
                <w:color w:val="000000"/>
                <w:lang w:val="es-MX"/>
              </w:rPr>
            </w:pPr>
          </w:p>
          <w:p w14:paraId="502F1F00" w14:textId="77777777" w:rsidR="006968A5" w:rsidRDefault="006968A5">
            <w:pPr>
              <w:jc w:val="both"/>
              <w:rPr>
                <w:ins w:id="111" w:author="Jason Potts" w:date="2025-09-19T09:57:00Z" w16du:dateUtc="2025-09-19T15:57:00Z"/>
                <w:rFonts w:eastAsia="Libre Baskerville"/>
                <w:bCs/>
                <w:color w:val="000000"/>
                <w:lang w:val="es-MX"/>
              </w:rPr>
            </w:pPr>
          </w:p>
          <w:p w14:paraId="0C1CACBC" w14:textId="77777777" w:rsidR="006968A5" w:rsidRDefault="006968A5">
            <w:pPr>
              <w:jc w:val="both"/>
              <w:rPr>
                <w:ins w:id="112" w:author="Jason Potts" w:date="2025-09-19T09:57:00Z" w16du:dateUtc="2025-09-19T15:57:00Z"/>
                <w:rFonts w:eastAsia="Libre Baskerville"/>
                <w:bCs/>
                <w:color w:val="000000"/>
                <w:lang w:val="es-MX"/>
              </w:rPr>
            </w:pPr>
          </w:p>
          <w:p w14:paraId="259F1D89" w14:textId="77777777" w:rsidR="006968A5" w:rsidRDefault="006968A5">
            <w:pPr>
              <w:jc w:val="both"/>
              <w:rPr>
                <w:ins w:id="113" w:author="Jason Potts" w:date="2025-09-19T09:57:00Z" w16du:dateUtc="2025-09-19T15:57:00Z"/>
                <w:rFonts w:eastAsia="Libre Baskerville"/>
                <w:bCs/>
                <w:color w:val="000000"/>
                <w:lang w:val="es-MX"/>
              </w:rPr>
            </w:pPr>
          </w:p>
          <w:p w14:paraId="14087F17" w14:textId="77777777" w:rsidR="006968A5" w:rsidRDefault="006968A5">
            <w:pPr>
              <w:jc w:val="both"/>
              <w:rPr>
                <w:ins w:id="114" w:author="Jason Potts" w:date="2025-09-19T09:57:00Z" w16du:dateUtc="2025-09-19T15:57:00Z"/>
                <w:rFonts w:eastAsia="Libre Baskerville"/>
                <w:bCs/>
                <w:color w:val="000000"/>
                <w:lang w:val="es-MX"/>
              </w:rPr>
            </w:pPr>
          </w:p>
          <w:p w14:paraId="435B3D54" w14:textId="77777777" w:rsidR="006968A5" w:rsidRDefault="006968A5">
            <w:pPr>
              <w:jc w:val="both"/>
              <w:rPr>
                <w:ins w:id="115" w:author="Jason Potts" w:date="2025-09-19T09:57:00Z" w16du:dateUtc="2025-09-19T15:57:00Z"/>
                <w:rFonts w:eastAsia="Libre Baskerville"/>
                <w:bCs/>
                <w:color w:val="000000"/>
                <w:lang w:val="es-MX"/>
              </w:rPr>
            </w:pPr>
          </w:p>
          <w:p w14:paraId="6E06D301" w14:textId="77777777" w:rsidR="006968A5" w:rsidRDefault="006968A5">
            <w:pPr>
              <w:jc w:val="both"/>
              <w:rPr>
                <w:ins w:id="116" w:author="Jason Potts" w:date="2025-09-19T09:57:00Z" w16du:dateUtc="2025-09-19T15:57:00Z"/>
                <w:rFonts w:eastAsia="Libre Baskerville"/>
                <w:bCs/>
                <w:color w:val="000000"/>
                <w:lang w:val="es-MX"/>
              </w:rPr>
            </w:pPr>
          </w:p>
          <w:p w14:paraId="3C6548C9" w14:textId="77777777" w:rsidR="006968A5" w:rsidRDefault="006968A5">
            <w:pPr>
              <w:jc w:val="both"/>
              <w:rPr>
                <w:ins w:id="117" w:author="Jason Potts" w:date="2025-09-19T09:57:00Z" w16du:dateUtc="2025-09-19T15:57:00Z"/>
                <w:rFonts w:eastAsia="Libre Baskerville"/>
                <w:bCs/>
                <w:color w:val="000000"/>
                <w:lang w:val="es-MX"/>
              </w:rPr>
            </w:pPr>
          </w:p>
          <w:p w14:paraId="369004DE" w14:textId="77777777" w:rsidR="006968A5" w:rsidRDefault="006968A5">
            <w:pPr>
              <w:jc w:val="both"/>
              <w:rPr>
                <w:ins w:id="118" w:author="Jason Potts" w:date="2025-09-19T09:57:00Z" w16du:dateUtc="2025-09-19T15:57:00Z"/>
                <w:rFonts w:eastAsia="Libre Baskerville"/>
                <w:bCs/>
                <w:color w:val="000000"/>
                <w:lang w:val="es-MX"/>
              </w:rPr>
            </w:pPr>
          </w:p>
          <w:p w14:paraId="7605DD7D" w14:textId="77777777" w:rsidR="006968A5" w:rsidRDefault="006968A5">
            <w:pPr>
              <w:jc w:val="both"/>
              <w:rPr>
                <w:ins w:id="119" w:author="Jason Potts" w:date="2025-09-19T09:57:00Z" w16du:dateUtc="2025-09-19T15:57:00Z"/>
                <w:rFonts w:eastAsia="Libre Baskerville"/>
                <w:bCs/>
                <w:color w:val="000000"/>
                <w:lang w:val="es-MX"/>
              </w:rPr>
            </w:pPr>
          </w:p>
          <w:p w14:paraId="27A74626" w14:textId="77777777" w:rsidR="006968A5" w:rsidRDefault="006968A5">
            <w:pPr>
              <w:jc w:val="both"/>
              <w:rPr>
                <w:ins w:id="120" w:author="Jason Potts" w:date="2025-09-19T09:57:00Z" w16du:dateUtc="2025-09-19T15:57:00Z"/>
                <w:rFonts w:eastAsia="Libre Baskerville"/>
                <w:bCs/>
                <w:color w:val="000000"/>
                <w:lang w:val="es-MX"/>
              </w:rPr>
            </w:pPr>
          </w:p>
          <w:p w14:paraId="6943C67B" w14:textId="77777777" w:rsidR="006968A5" w:rsidRDefault="006968A5">
            <w:pPr>
              <w:jc w:val="both"/>
              <w:rPr>
                <w:ins w:id="121" w:author="Jason Potts" w:date="2025-09-19T09:57:00Z" w16du:dateUtc="2025-09-19T15:57:00Z"/>
                <w:rFonts w:eastAsia="Libre Baskerville"/>
                <w:bCs/>
                <w:color w:val="000000"/>
                <w:lang w:val="es-MX"/>
              </w:rPr>
            </w:pPr>
          </w:p>
          <w:p w14:paraId="04DA359D" w14:textId="77777777" w:rsidR="006968A5" w:rsidRDefault="006968A5">
            <w:pPr>
              <w:jc w:val="both"/>
              <w:rPr>
                <w:ins w:id="122" w:author="Jason Potts" w:date="2025-09-19T09:57:00Z" w16du:dateUtc="2025-09-19T15:57:00Z"/>
                <w:rFonts w:eastAsia="Libre Baskerville"/>
                <w:bCs/>
                <w:color w:val="000000"/>
                <w:lang w:val="es-MX"/>
              </w:rPr>
            </w:pPr>
          </w:p>
          <w:p w14:paraId="5E588F35" w14:textId="77777777" w:rsidR="006968A5" w:rsidRDefault="006968A5">
            <w:pPr>
              <w:jc w:val="both"/>
              <w:rPr>
                <w:ins w:id="123" w:author="Jason Potts" w:date="2025-09-19T09:57:00Z" w16du:dateUtc="2025-09-19T15:57:00Z"/>
                <w:rFonts w:eastAsia="Libre Baskerville"/>
                <w:bCs/>
                <w:color w:val="000000"/>
                <w:lang w:val="es-MX"/>
              </w:rPr>
            </w:pPr>
          </w:p>
          <w:p w14:paraId="0E3D95BE" w14:textId="77777777" w:rsidR="006968A5" w:rsidRPr="0080014D" w:rsidRDefault="006968A5">
            <w:pPr>
              <w:jc w:val="both"/>
              <w:rPr>
                <w:rFonts w:eastAsia="Libre Baskerville"/>
                <w:bCs/>
                <w:color w:val="000000"/>
                <w:lang w:val="es-MX"/>
              </w:rPr>
            </w:pPr>
          </w:p>
        </w:tc>
      </w:tr>
      <w:tr w:rsidR="0080014D" w:rsidRPr="0080014D" w:rsidDel="006968A5" w14:paraId="72438215" w14:textId="4ED9E4A9" w:rsidTr="00EE5F4B">
        <w:trPr>
          <w:del w:id="124" w:author="Jason Potts" w:date="2025-09-19T10:01:00Z" w16du:dateUtc="2025-09-19T16:01:00Z"/>
        </w:trPr>
        <w:tc>
          <w:tcPr>
            <w:tcW w:w="4106" w:type="dxa"/>
          </w:tcPr>
          <w:p w14:paraId="0934D198" w14:textId="6CC0CA45" w:rsidR="0080014D" w:rsidDel="006968A5" w:rsidRDefault="00FF2DF4">
            <w:pPr>
              <w:jc w:val="both"/>
              <w:rPr>
                <w:del w:id="125" w:author="Jason Potts" w:date="2025-09-19T10:01:00Z" w16du:dateUtc="2025-09-19T16:01:00Z"/>
                <w:rFonts w:eastAsia="Libre Baskerville"/>
                <w:bCs/>
                <w:color w:val="000000"/>
                <w:lang w:val="en-US"/>
              </w:rPr>
            </w:pPr>
            <w:del w:id="126" w:author="Jason Potts" w:date="2025-09-19T10:01:00Z" w16du:dateUtc="2025-09-19T16:01:00Z">
              <w:r w:rsidRPr="00F01996" w:rsidDel="006968A5">
                <w:rPr>
                  <w:rFonts w:eastAsia="Libre Baskerville"/>
                  <w:bCs/>
                  <w:color w:val="000000"/>
                  <w:lang w:val="en-US"/>
                </w:rPr>
                <w:delText>Since the Seller’s bank account may only receive US Dollars, the Purchaser shall transfer</w:delText>
              </w:r>
              <w:r w:rsidR="00383EDE" w:rsidDel="006968A5">
                <w:rPr>
                  <w:rFonts w:eastAsia="Libre Baskerville"/>
                  <w:bCs/>
                  <w:color w:val="000000"/>
                  <w:lang w:val="en-US"/>
                </w:rPr>
                <w:delText>,</w:delText>
              </w:r>
              <w:r w:rsidRPr="00F01996" w:rsidDel="006968A5">
                <w:rPr>
                  <w:rFonts w:eastAsia="Libre Baskerville"/>
                  <w:bCs/>
                  <w:color w:val="000000"/>
                  <w:lang w:val="en-US"/>
                </w:rPr>
                <w:delText xml:space="preserve"> </w:delText>
              </w:r>
              <w:r w:rsidR="00383EDE" w:rsidRPr="00F01996" w:rsidDel="006968A5">
                <w:rPr>
                  <w:rFonts w:eastAsia="Libre Baskerville"/>
                  <w:bCs/>
                  <w:color w:val="000000"/>
                  <w:lang w:val="en-US"/>
                </w:rPr>
                <w:delText xml:space="preserve">and </w:delText>
              </w:r>
              <w:r w:rsidR="00383EDE" w:rsidDel="006968A5">
                <w:rPr>
                  <w:rFonts w:eastAsia="Libre Baskerville"/>
                  <w:bCs/>
                  <w:color w:val="000000"/>
                  <w:lang w:val="en-US"/>
                </w:rPr>
                <w:delText xml:space="preserve">shall instruct </w:delText>
              </w:r>
              <w:r w:rsidR="00383EDE" w:rsidRPr="00F01996" w:rsidDel="006968A5">
                <w:rPr>
                  <w:rFonts w:eastAsia="Libre Baskerville"/>
                  <w:bCs/>
                  <w:color w:val="000000"/>
                  <w:lang w:val="en-US"/>
                </w:rPr>
                <w:delText xml:space="preserve">the Financial Entity </w:delText>
              </w:r>
              <w:r w:rsidR="00383EDE" w:rsidDel="006968A5">
                <w:rPr>
                  <w:rFonts w:eastAsia="Libre Baskerville"/>
                  <w:bCs/>
                  <w:color w:val="000000"/>
                  <w:lang w:val="en-US"/>
                </w:rPr>
                <w:delText xml:space="preserve">to transfer, </w:delText>
              </w:r>
              <w:r w:rsidRPr="00F01996" w:rsidDel="006968A5">
                <w:rPr>
                  <w:rFonts w:eastAsia="Libre Baskerville"/>
                  <w:bCs/>
                  <w:color w:val="000000"/>
                  <w:lang w:val="en-US"/>
                </w:rPr>
                <w:delText>the corresponding p</w:delText>
              </w:r>
              <w:r w:rsidR="006105CC" w:rsidRPr="00F01996" w:rsidDel="006968A5">
                <w:rPr>
                  <w:rFonts w:eastAsia="Libre Baskerville"/>
                  <w:bCs/>
                  <w:color w:val="000000"/>
                  <w:lang w:val="en-US"/>
                </w:rPr>
                <w:delText>ortion of the Price precisely in US Dollars, by converting the respective amount using the “</w:delText>
              </w:r>
              <w:r w:rsidR="006105CC" w:rsidRPr="00F01996" w:rsidDel="006968A5">
                <w:rPr>
                  <w:rFonts w:eastAsia="Libre Baskerville"/>
                  <w:bCs/>
                  <w:i/>
                  <w:iCs/>
                  <w:color w:val="000000"/>
                  <w:lang w:val="en-US"/>
                </w:rPr>
                <w:delText>exchange rate to pay obligations denominated in dollars of the U.S.A., payable in the Mexican Republic”</w:delText>
              </w:r>
              <w:r w:rsidR="006105CC" w:rsidRPr="00F01996" w:rsidDel="006968A5">
                <w:rPr>
                  <w:rFonts w:eastAsia="Libre Baskerville"/>
                  <w:bCs/>
                  <w:color w:val="000000"/>
                  <w:lang w:val="en-US"/>
                </w:rPr>
                <w:delText xml:space="preserve"> </w:delText>
              </w:r>
              <w:r w:rsidR="0013240B" w:rsidRPr="00F01996" w:rsidDel="006968A5">
                <w:rPr>
                  <w:rFonts w:eastAsia="Libre Baskerville"/>
                  <w:bCs/>
                  <w:color w:val="000000"/>
                  <w:lang w:val="en-US"/>
                </w:rPr>
                <w:delText>determined by the Central Bank of Mexico and published in the Official Gazette of the Federation on the day corresponding to the banking business day immediately preceding the date of payment.</w:delText>
              </w:r>
            </w:del>
          </w:p>
          <w:p w14:paraId="6625F71A" w14:textId="3B1C9AC6" w:rsidR="00FC4962" w:rsidRPr="00F01996" w:rsidDel="006968A5" w:rsidRDefault="00FC4962">
            <w:pPr>
              <w:jc w:val="both"/>
              <w:rPr>
                <w:del w:id="127" w:author="Jason Potts" w:date="2025-09-19T10:01:00Z" w16du:dateUtc="2025-09-19T16:01:00Z"/>
                <w:rFonts w:eastAsia="Libre Baskerville"/>
                <w:bCs/>
                <w:color w:val="000000"/>
                <w:lang w:val="en-US"/>
              </w:rPr>
            </w:pPr>
          </w:p>
        </w:tc>
        <w:tc>
          <w:tcPr>
            <w:tcW w:w="4820" w:type="dxa"/>
          </w:tcPr>
          <w:p w14:paraId="598584C6" w14:textId="37FF0E71" w:rsidR="0080014D" w:rsidRPr="0080014D" w:rsidDel="006968A5" w:rsidRDefault="0080014D">
            <w:pPr>
              <w:jc w:val="both"/>
              <w:rPr>
                <w:del w:id="128" w:author="Jason Potts" w:date="2025-09-19T10:01:00Z" w16du:dateUtc="2025-09-19T16:01:00Z"/>
                <w:rFonts w:eastAsia="Arial"/>
                <w:noProof/>
                <w:color w:val="000000"/>
                <w:lang w:val="es-MX"/>
              </w:rPr>
            </w:pPr>
            <w:del w:id="129" w:author="Jason Potts" w:date="2025-09-19T10:01:00Z" w16du:dateUtc="2025-09-19T16:01:00Z">
              <w:r w:rsidRPr="0080014D" w:rsidDel="006968A5">
                <w:rPr>
                  <w:rFonts w:eastAsia="Arial"/>
                  <w:lang w:val="es-MX"/>
                </w:rPr>
                <w:delText xml:space="preserve">En virtud de que la cuenta bancaria de la Vendedora únicamente puede recibir Dólares de los EUA, la Compradora </w:delText>
              </w:r>
              <w:r w:rsidR="00383EDE" w:rsidDel="006968A5">
                <w:rPr>
                  <w:rFonts w:eastAsia="Arial"/>
                  <w:lang w:val="es-MX"/>
                </w:rPr>
                <w:delText xml:space="preserve">transferirá, e instruirá a </w:delText>
              </w:r>
              <w:r w:rsidRPr="0080014D" w:rsidDel="006968A5">
                <w:rPr>
                  <w:rFonts w:eastAsia="Arial"/>
                  <w:lang w:val="es-MX"/>
                </w:rPr>
                <w:delText xml:space="preserve">la Entidad Financiera </w:delText>
              </w:r>
              <w:r w:rsidR="00383EDE" w:rsidDel="006968A5">
                <w:rPr>
                  <w:rFonts w:eastAsia="Arial"/>
                  <w:lang w:val="es-MX"/>
                </w:rPr>
                <w:delText>para que transfiera,</w:delText>
              </w:r>
              <w:r w:rsidRPr="0080014D" w:rsidDel="006968A5">
                <w:rPr>
                  <w:rFonts w:eastAsia="Arial"/>
                  <w:lang w:val="es-MX"/>
                </w:rPr>
                <w:delText xml:space="preserve"> la parte correspondiente del Precio precisamente e</w:delText>
              </w:r>
              <w:r w:rsidR="0014017F" w:rsidDel="006968A5">
                <w:rPr>
                  <w:rFonts w:eastAsia="Arial"/>
                  <w:lang w:val="es-MX"/>
                </w:rPr>
                <w:delText>n</w:delText>
              </w:r>
              <w:r w:rsidRPr="0080014D" w:rsidDel="006968A5">
                <w:rPr>
                  <w:rFonts w:eastAsia="Arial"/>
                  <w:lang w:val="es-MX"/>
                </w:rPr>
                <w:delText xml:space="preserve"> Dólares de los EUA, convirtiendo el monto respectivo utilizando el “</w:delText>
              </w:r>
              <w:r w:rsidRPr="0080014D" w:rsidDel="006968A5">
                <w:rPr>
                  <w:rFonts w:eastAsia="Arial"/>
                  <w:i/>
                  <w:iCs/>
                  <w:lang w:val="es-MX"/>
                </w:rPr>
                <w:delText xml:space="preserve">tipo de </w:delText>
              </w:r>
              <w:r w:rsidRPr="0080014D" w:rsidDel="006968A5">
                <w:rPr>
                  <w:i/>
                  <w:iCs/>
                  <w:shd w:val="clear" w:color="auto" w:fill="FFFFFF"/>
                  <w:lang w:val="es-MX"/>
                </w:rPr>
                <w:delText>cambio para solventar obligaciones denominadas en dólares de los EE.UU.A.,</w:delText>
              </w:r>
              <w:r w:rsidRPr="0080014D" w:rsidDel="006968A5">
                <w:rPr>
                  <w:i/>
                  <w:iCs/>
                  <w:lang w:val="es-MX"/>
                </w:rPr>
                <w:br/>
              </w:r>
              <w:r w:rsidRPr="0080014D" w:rsidDel="006968A5">
                <w:rPr>
                  <w:i/>
                  <w:iCs/>
                  <w:shd w:val="clear" w:color="auto" w:fill="FFFFFF"/>
                  <w:lang w:val="es-MX"/>
                </w:rPr>
                <w:delText>pagaderas en la República Mexicana</w:delText>
              </w:r>
              <w:r w:rsidRPr="0080014D" w:rsidDel="006968A5">
                <w:rPr>
                  <w:shd w:val="clear" w:color="auto" w:fill="FFFFFF"/>
                  <w:lang w:val="es-MX"/>
                </w:rPr>
                <w:delText xml:space="preserve">” </w:delText>
              </w:r>
              <w:r w:rsidRPr="0080014D" w:rsidDel="006968A5">
                <w:rPr>
                  <w:rFonts w:eastAsia="Arial"/>
                  <w:lang w:val="es-MX"/>
                </w:rPr>
                <w:delText>determinado por el Banco de México y publicado en el Diario Oficial de la Federación en la fecha que corresponda al día hábil bancario inmediato anterior a</w:delText>
              </w:r>
              <w:r w:rsidR="0014017F" w:rsidDel="006968A5">
                <w:rPr>
                  <w:rFonts w:eastAsia="Arial"/>
                  <w:lang w:val="es-MX"/>
                </w:rPr>
                <w:delText xml:space="preserve"> la fecha del </w:delText>
              </w:r>
              <w:r w:rsidRPr="0080014D" w:rsidDel="006968A5">
                <w:rPr>
                  <w:rFonts w:eastAsia="Arial"/>
                  <w:lang w:val="es-MX"/>
                </w:rPr>
                <w:delText>pago.</w:delText>
              </w:r>
            </w:del>
          </w:p>
        </w:tc>
      </w:tr>
      <w:tr w:rsidR="00A30BF5" w:rsidRPr="00E64D55" w14:paraId="16BD6C21" w14:textId="77777777" w:rsidTr="00EE5F4B">
        <w:tc>
          <w:tcPr>
            <w:tcW w:w="4106" w:type="dxa"/>
          </w:tcPr>
          <w:p w14:paraId="22D705F6" w14:textId="430CAD13" w:rsidR="00A30BF5" w:rsidRPr="00772D4C" w:rsidRDefault="00A30BF5" w:rsidP="0030792B">
            <w:pPr>
              <w:jc w:val="both"/>
              <w:rPr>
                <w:rFonts w:eastAsia="Libre Baskerville"/>
                <w:bCs/>
                <w:color w:val="000000"/>
                <w:lang w:val="en-US"/>
              </w:rPr>
            </w:pPr>
            <w:r w:rsidRPr="00772D4C">
              <w:rPr>
                <w:rFonts w:eastAsia="Libre Baskerville"/>
                <w:bCs/>
                <w:color w:val="000000"/>
                <w:u w:val="single"/>
                <w:lang w:val="en-US"/>
              </w:rPr>
              <w:t>Non-Possessory Pledge.</w:t>
            </w:r>
            <w:r w:rsidRPr="00772D4C">
              <w:rPr>
                <w:rFonts w:eastAsia="Libre Baskerville"/>
                <w:bCs/>
                <w:color w:val="000000"/>
                <w:lang w:val="en-US"/>
              </w:rPr>
              <w:t xml:space="preserve"> In order to secure the full and punctual payment and performance of the </w:t>
            </w:r>
            <w:r w:rsidR="00DF7E44" w:rsidRPr="00772D4C">
              <w:rPr>
                <w:rFonts w:eastAsia="Libre Baskerville"/>
                <w:bCs/>
                <w:color w:val="000000"/>
                <w:lang w:val="en-US"/>
              </w:rPr>
              <w:t>“</w:t>
            </w:r>
            <w:r w:rsidRPr="00772D4C">
              <w:rPr>
                <w:rFonts w:eastAsia="Libre Baskerville"/>
                <w:bCs/>
                <w:color w:val="000000"/>
                <w:lang w:val="en-US"/>
              </w:rPr>
              <w:t>Secured Obligations</w:t>
            </w:r>
            <w:r w:rsidR="00DF7E44" w:rsidRPr="00772D4C">
              <w:rPr>
                <w:rFonts w:eastAsia="Libre Baskerville"/>
                <w:bCs/>
                <w:color w:val="000000"/>
                <w:lang w:val="en-US"/>
              </w:rPr>
              <w:t>”</w:t>
            </w:r>
            <w:r w:rsidRPr="00772D4C">
              <w:rPr>
                <w:rFonts w:eastAsia="Libre Baskerville"/>
                <w:bCs/>
                <w:color w:val="000000"/>
                <w:lang w:val="en-US"/>
              </w:rPr>
              <w:t xml:space="preserve">, pursuant to the provisions of articles 346, 353, 354 and 355 of the General Law of Negotiable Instruments and Credit Transactions (the “LGTOC”) and any other provision related with Title II, Chapter IV, Seventh Section of the LGTOC, the </w:t>
            </w:r>
            <w:r w:rsidR="00FC4962" w:rsidRPr="00772D4C">
              <w:rPr>
                <w:rFonts w:eastAsia="Libre Baskerville"/>
                <w:bCs/>
                <w:color w:val="000000"/>
                <w:lang w:val="en-US"/>
              </w:rPr>
              <w:t>Buyer</w:t>
            </w:r>
            <w:r w:rsidRPr="00772D4C">
              <w:rPr>
                <w:rFonts w:eastAsia="Libre Baskerville"/>
                <w:bCs/>
                <w:color w:val="000000"/>
                <w:lang w:val="en-US"/>
              </w:rPr>
              <w:t xml:space="preserve"> hereby pledges and creates in favor of the </w:t>
            </w:r>
            <w:r w:rsidR="00FC4962" w:rsidRPr="00772D4C">
              <w:rPr>
                <w:rFonts w:eastAsia="Libre Baskerville"/>
                <w:bCs/>
                <w:color w:val="000000"/>
                <w:lang w:val="en-US"/>
              </w:rPr>
              <w:t>Seller</w:t>
            </w:r>
            <w:r w:rsidRPr="00772D4C">
              <w:rPr>
                <w:rFonts w:eastAsia="Libre Baskerville"/>
                <w:bCs/>
                <w:color w:val="000000"/>
                <w:lang w:val="en-US"/>
              </w:rPr>
              <w:t xml:space="preserve">, a first priority non-possessory pledge over all the Collateral which the </w:t>
            </w:r>
            <w:r w:rsidR="00FC4962" w:rsidRPr="00772D4C">
              <w:rPr>
                <w:rFonts w:eastAsia="Libre Baskerville"/>
                <w:bCs/>
                <w:color w:val="000000"/>
                <w:lang w:val="en-US"/>
              </w:rPr>
              <w:t>Buyer</w:t>
            </w:r>
            <w:r w:rsidRPr="00772D4C">
              <w:rPr>
                <w:rFonts w:eastAsia="Libre Baskerville"/>
                <w:bCs/>
                <w:color w:val="000000"/>
                <w:lang w:val="en-US"/>
              </w:rPr>
              <w:t xml:space="preserve"> currently owns or holds or may become the owner or holder (the “Pledge”).  </w:t>
            </w:r>
          </w:p>
          <w:p w14:paraId="2E0C63CB" w14:textId="77777777" w:rsidR="00A30BF5" w:rsidRPr="00772D4C" w:rsidRDefault="00A30BF5" w:rsidP="0030792B">
            <w:pPr>
              <w:jc w:val="both"/>
              <w:rPr>
                <w:rFonts w:eastAsia="Libre Baskerville"/>
                <w:bCs/>
                <w:color w:val="000000"/>
                <w:lang w:val="en-US"/>
              </w:rPr>
            </w:pPr>
          </w:p>
          <w:p w14:paraId="2C5D29C8" w14:textId="2B57C6F7" w:rsidR="00A30BF5" w:rsidRPr="00772D4C" w:rsidRDefault="00A30BF5" w:rsidP="0030792B">
            <w:pPr>
              <w:jc w:val="both"/>
              <w:rPr>
                <w:rFonts w:eastAsia="Libre Baskerville"/>
                <w:bCs/>
                <w:color w:val="000000"/>
                <w:lang w:val="en-US"/>
              </w:rPr>
            </w:pPr>
            <w:r w:rsidRPr="00772D4C">
              <w:rPr>
                <w:rFonts w:eastAsia="Libre Baskerville"/>
                <w:bCs/>
                <w:color w:val="000000"/>
                <w:lang w:val="en-US"/>
              </w:rPr>
              <w:t xml:space="preserve">In compliance with the provisions of articles 365, 366 and 376 of the LGTOC, the </w:t>
            </w:r>
            <w:r w:rsidR="00FC4962" w:rsidRPr="00772D4C">
              <w:rPr>
                <w:rFonts w:eastAsia="Libre Baskerville"/>
                <w:bCs/>
                <w:color w:val="000000"/>
                <w:lang w:val="en-US"/>
              </w:rPr>
              <w:t>Buyer</w:t>
            </w:r>
            <w:r w:rsidRPr="00772D4C">
              <w:rPr>
                <w:rFonts w:eastAsia="Libre Baskerville"/>
                <w:bCs/>
                <w:color w:val="000000"/>
                <w:lang w:val="en-US"/>
              </w:rPr>
              <w:t xml:space="preserve"> hereby agrees, at is sole cost and expense, to (</w:t>
            </w:r>
            <w:proofErr w:type="spellStart"/>
            <w:r w:rsidRPr="00772D4C">
              <w:rPr>
                <w:rFonts w:eastAsia="Libre Baskerville"/>
                <w:bCs/>
                <w:color w:val="000000"/>
                <w:lang w:val="en-US"/>
              </w:rPr>
              <w:t>i</w:t>
            </w:r>
            <w:proofErr w:type="spellEnd"/>
            <w:r w:rsidRPr="00772D4C">
              <w:rPr>
                <w:rFonts w:eastAsia="Libre Baskerville"/>
                <w:bCs/>
                <w:color w:val="000000"/>
                <w:lang w:val="en-US"/>
              </w:rPr>
              <w:t xml:space="preserve">) ratify the content and signatures of this Agreement before a public officer, and (ii) register and perform all such actions which are necessary for the maintenance of the registration of this Agreement and the document containing the ratification of content and signatures hereof, with the RUG.  The registration with the RUG shall be for a term of 31 (thirty-one) years, provided that the </w:t>
            </w:r>
            <w:r w:rsidR="00FC4962" w:rsidRPr="00772D4C">
              <w:rPr>
                <w:rFonts w:eastAsia="Libre Baskerville"/>
                <w:bCs/>
                <w:color w:val="000000"/>
                <w:lang w:val="en-US"/>
              </w:rPr>
              <w:t>Seller</w:t>
            </w:r>
            <w:r w:rsidRPr="00772D4C">
              <w:rPr>
                <w:rFonts w:eastAsia="Libre Baskerville"/>
                <w:bCs/>
                <w:color w:val="000000"/>
                <w:lang w:val="en-US"/>
              </w:rPr>
              <w:t xml:space="preserve"> may maintain or remake the registration with the RUG </w:t>
            </w:r>
            <w:proofErr w:type="gramStart"/>
            <w:r w:rsidRPr="00772D4C">
              <w:rPr>
                <w:rFonts w:eastAsia="Libre Baskerville"/>
                <w:bCs/>
                <w:color w:val="000000"/>
                <w:lang w:val="en-US"/>
              </w:rPr>
              <w:t>as long as</w:t>
            </w:r>
            <w:proofErr w:type="gramEnd"/>
            <w:r w:rsidRPr="00772D4C">
              <w:rPr>
                <w:rFonts w:eastAsia="Libre Baskerville"/>
                <w:bCs/>
                <w:color w:val="000000"/>
                <w:lang w:val="en-US"/>
              </w:rPr>
              <w:t xml:space="preserve"> any of the Secured Obligations is pending payment.  The foregoing ratification and registration shall be made by the </w:t>
            </w:r>
            <w:r w:rsidR="00FC4962" w:rsidRPr="00772D4C">
              <w:rPr>
                <w:rFonts w:eastAsia="Libre Baskerville"/>
                <w:bCs/>
                <w:color w:val="000000"/>
                <w:lang w:val="en-US"/>
              </w:rPr>
              <w:t>Buyer</w:t>
            </w:r>
            <w:r w:rsidRPr="00772D4C">
              <w:rPr>
                <w:rFonts w:eastAsia="Libre Baskerville"/>
                <w:bCs/>
                <w:color w:val="000000"/>
                <w:lang w:val="en-US"/>
              </w:rPr>
              <w:t xml:space="preserve"> within 10 (ten) calendar days following the date hereof.</w:t>
            </w:r>
          </w:p>
          <w:p w14:paraId="0D1898A1" w14:textId="77777777" w:rsidR="00A30BF5" w:rsidRPr="00772D4C" w:rsidRDefault="00A30BF5" w:rsidP="0030792B">
            <w:pPr>
              <w:jc w:val="both"/>
              <w:rPr>
                <w:rFonts w:eastAsia="Libre Baskerville"/>
                <w:bCs/>
                <w:color w:val="000000"/>
                <w:u w:val="single"/>
                <w:lang w:val="en-US"/>
              </w:rPr>
            </w:pPr>
          </w:p>
        </w:tc>
        <w:tc>
          <w:tcPr>
            <w:tcW w:w="4820" w:type="dxa"/>
          </w:tcPr>
          <w:p w14:paraId="03A40A18" w14:textId="2E93E318" w:rsidR="00A30BF5" w:rsidRPr="00772D4C" w:rsidRDefault="00A30BF5" w:rsidP="0030792B">
            <w:pPr>
              <w:jc w:val="both"/>
              <w:rPr>
                <w:rFonts w:eastAsia="Libre Baskerville"/>
                <w:bCs/>
                <w:color w:val="000000"/>
                <w:lang w:val="es-ES"/>
              </w:rPr>
            </w:pPr>
            <w:r w:rsidRPr="00772D4C">
              <w:rPr>
                <w:rFonts w:eastAsia="Libre Baskerville"/>
                <w:bCs/>
                <w:color w:val="000000"/>
                <w:u w:val="single"/>
                <w:lang w:val="es-ES"/>
              </w:rPr>
              <w:lastRenderedPageBreak/>
              <w:t>Prenda Sin Transmisión de Posesión.</w:t>
            </w:r>
            <w:r w:rsidRPr="00772D4C">
              <w:rPr>
                <w:rFonts w:eastAsia="Libre Baskerville"/>
                <w:bCs/>
                <w:color w:val="000000"/>
                <w:lang w:val="es-ES"/>
              </w:rPr>
              <w:t xml:space="preserve"> Con el objeto de garantizar el pago y cumplimiento total y puntual de las </w:t>
            </w:r>
            <w:r w:rsidR="00DF7E44" w:rsidRPr="00772D4C">
              <w:rPr>
                <w:rFonts w:eastAsia="Libre Baskerville"/>
                <w:bCs/>
                <w:color w:val="000000"/>
                <w:lang w:val="es-ES"/>
              </w:rPr>
              <w:t>“</w:t>
            </w:r>
            <w:r w:rsidRPr="00772D4C">
              <w:rPr>
                <w:rFonts w:eastAsia="Libre Baskerville"/>
                <w:bCs/>
                <w:color w:val="000000"/>
                <w:lang w:val="es-ES"/>
              </w:rPr>
              <w:t>Obligaciones Garantizadas</w:t>
            </w:r>
            <w:r w:rsidR="00DF7E44" w:rsidRPr="00772D4C">
              <w:rPr>
                <w:rFonts w:eastAsia="Libre Baskerville"/>
                <w:bCs/>
                <w:color w:val="000000"/>
                <w:lang w:val="es-ES"/>
              </w:rPr>
              <w:t>”</w:t>
            </w:r>
            <w:r w:rsidRPr="00772D4C">
              <w:rPr>
                <w:rFonts w:eastAsia="Libre Baskerville"/>
                <w:bCs/>
                <w:color w:val="000000"/>
                <w:lang w:val="es-ES"/>
              </w:rPr>
              <w:t xml:space="preserve">, de conformidad con lo dispuesto por los artículos 346, 353, 354 y 355 de la Ley General de Títulos y Operaciones de Crédito (la “LGTOC”) y cualquier otra disposición relacionada con el Título II, Capitulo IV, Sección Séptima de la LGTOC, el </w:t>
            </w:r>
            <w:r w:rsidR="00FC4962" w:rsidRPr="00772D4C">
              <w:rPr>
                <w:rFonts w:eastAsia="Libre Baskerville"/>
                <w:bCs/>
                <w:color w:val="000000"/>
                <w:lang w:val="es-ES"/>
              </w:rPr>
              <w:t>Comprador</w:t>
            </w:r>
            <w:r w:rsidRPr="00772D4C">
              <w:rPr>
                <w:rFonts w:eastAsia="Libre Baskerville"/>
                <w:bCs/>
                <w:color w:val="000000"/>
                <w:lang w:val="es-ES"/>
              </w:rPr>
              <w:t xml:space="preserve"> en este acto pignora y constituye en favor del </w:t>
            </w:r>
            <w:r w:rsidR="00FC4962" w:rsidRPr="00772D4C">
              <w:rPr>
                <w:rFonts w:eastAsia="Libre Baskerville"/>
                <w:bCs/>
                <w:color w:val="000000"/>
                <w:lang w:val="es-ES"/>
              </w:rPr>
              <w:t>Vendedor</w:t>
            </w:r>
            <w:r w:rsidRPr="00772D4C">
              <w:rPr>
                <w:rFonts w:eastAsia="Libre Baskerville"/>
                <w:bCs/>
                <w:color w:val="000000"/>
                <w:lang w:val="es-ES"/>
              </w:rPr>
              <w:t xml:space="preserve">, una prenda sin transmisión de posesión en primer lugar y grado sobre todos los Bienes Pignorados de los que el </w:t>
            </w:r>
            <w:r w:rsidR="00FC4962" w:rsidRPr="00772D4C">
              <w:rPr>
                <w:rFonts w:eastAsia="Libre Baskerville"/>
                <w:bCs/>
                <w:color w:val="000000"/>
                <w:lang w:val="es-ES"/>
              </w:rPr>
              <w:t>Comprador</w:t>
            </w:r>
            <w:r w:rsidRPr="00772D4C">
              <w:rPr>
                <w:rFonts w:eastAsia="Libre Baskerville"/>
                <w:bCs/>
                <w:color w:val="000000"/>
                <w:lang w:val="es-ES"/>
              </w:rPr>
              <w:t xml:space="preserve"> sea o llegue a ser propietario o titular (la “Prenda”).</w:t>
            </w:r>
          </w:p>
          <w:p w14:paraId="4723F7A3" w14:textId="77777777" w:rsidR="00A30BF5" w:rsidRPr="00772D4C" w:rsidRDefault="00A30BF5" w:rsidP="0030792B">
            <w:pPr>
              <w:jc w:val="both"/>
              <w:rPr>
                <w:rFonts w:eastAsia="Libre Baskerville"/>
                <w:bCs/>
                <w:color w:val="000000"/>
                <w:lang w:val="es-ES"/>
              </w:rPr>
            </w:pPr>
          </w:p>
          <w:p w14:paraId="49DFF58A" w14:textId="43D5016B" w:rsidR="00A30BF5" w:rsidRPr="00772D4C" w:rsidRDefault="00A30BF5" w:rsidP="0030792B">
            <w:pPr>
              <w:jc w:val="both"/>
              <w:rPr>
                <w:rFonts w:eastAsia="Libre Baskerville"/>
                <w:bCs/>
                <w:color w:val="000000"/>
                <w:lang w:val="es-ES"/>
              </w:rPr>
            </w:pPr>
            <w:r w:rsidRPr="00772D4C">
              <w:rPr>
                <w:rFonts w:eastAsia="Libre Baskerville"/>
                <w:bCs/>
                <w:color w:val="000000"/>
                <w:lang w:val="es-ES"/>
              </w:rPr>
              <w:lastRenderedPageBreak/>
              <w:t xml:space="preserve">En cumplimiento a lo dispuesto por los artículos 365, 366 y 376 de la LGTOC, el </w:t>
            </w:r>
            <w:r w:rsidR="00FC4962" w:rsidRPr="00772D4C">
              <w:rPr>
                <w:rFonts w:eastAsia="Libre Baskerville"/>
                <w:bCs/>
                <w:color w:val="000000"/>
                <w:lang w:val="es-ES"/>
              </w:rPr>
              <w:t>Comprador</w:t>
            </w:r>
            <w:r w:rsidRPr="00772D4C">
              <w:rPr>
                <w:rFonts w:eastAsia="Libre Baskerville"/>
                <w:bCs/>
                <w:color w:val="000000"/>
                <w:lang w:val="es-ES"/>
              </w:rPr>
              <w:t xml:space="preserve"> en este acto acuerda, a su costo y gasto exclusivo: (i) ratificar el contenido y las firmas del presente Contrato ante un fedatario público, y (</w:t>
            </w:r>
            <w:proofErr w:type="spellStart"/>
            <w:r w:rsidRPr="00772D4C">
              <w:rPr>
                <w:rFonts w:eastAsia="Libre Baskerville"/>
                <w:bCs/>
                <w:color w:val="000000"/>
                <w:lang w:val="es-ES"/>
              </w:rPr>
              <w:t>ii</w:t>
            </w:r>
            <w:proofErr w:type="spellEnd"/>
            <w:r w:rsidRPr="00772D4C">
              <w:rPr>
                <w:rFonts w:eastAsia="Libre Baskerville"/>
                <w:bCs/>
                <w:color w:val="000000"/>
                <w:lang w:val="es-ES"/>
              </w:rPr>
              <w:t xml:space="preserve">) registrar y llevar a cabo todos aquellos actos necesarios para el mantenimiento del registro del presente Contrato y el instrumento que contenga la ratificación de contenido y firmas </w:t>
            </w:r>
            <w:proofErr w:type="gramStart"/>
            <w:r w:rsidRPr="00772D4C">
              <w:rPr>
                <w:rFonts w:eastAsia="Libre Baskerville"/>
                <w:bCs/>
                <w:color w:val="000000"/>
                <w:lang w:val="es-ES"/>
              </w:rPr>
              <w:t>del mismo</w:t>
            </w:r>
            <w:proofErr w:type="gramEnd"/>
            <w:r w:rsidRPr="00772D4C">
              <w:rPr>
                <w:rFonts w:eastAsia="Libre Baskerville"/>
                <w:bCs/>
                <w:color w:val="000000"/>
                <w:lang w:val="es-ES"/>
              </w:rPr>
              <w:t xml:space="preserve">, en el RUG. La inscripción en el RUG será por un plazo de 31 (treinta y un) años, en el entendido que el </w:t>
            </w:r>
            <w:r w:rsidR="00FC4962" w:rsidRPr="00772D4C">
              <w:rPr>
                <w:rFonts w:eastAsia="Libre Baskerville"/>
                <w:bCs/>
                <w:color w:val="000000"/>
                <w:lang w:val="es-ES"/>
              </w:rPr>
              <w:t>Vendedor</w:t>
            </w:r>
            <w:r w:rsidRPr="00772D4C">
              <w:rPr>
                <w:rFonts w:eastAsia="Libre Baskerville"/>
                <w:bCs/>
                <w:color w:val="000000"/>
                <w:lang w:val="es-ES"/>
              </w:rPr>
              <w:t xml:space="preserve"> podrá mantener o volver a realizar el registro en el RUG siempre y cuando alguna de las Obligaciones Garantizadas siga pendiente de pago.  La ratificación y registro anteriores deberán realizarse por el </w:t>
            </w:r>
            <w:r w:rsidR="00FC4962" w:rsidRPr="00772D4C">
              <w:rPr>
                <w:rFonts w:eastAsia="Libre Baskerville"/>
                <w:bCs/>
                <w:color w:val="000000"/>
                <w:lang w:val="es-ES"/>
              </w:rPr>
              <w:t>Comprador</w:t>
            </w:r>
            <w:r w:rsidRPr="00772D4C">
              <w:rPr>
                <w:rFonts w:eastAsia="Libre Baskerville"/>
                <w:bCs/>
                <w:color w:val="000000"/>
                <w:lang w:val="es-ES"/>
              </w:rPr>
              <w:t xml:space="preserve"> dentro de los 10 (diez) días naturales siguientes a la fecha del presente Contrato.</w:t>
            </w:r>
          </w:p>
          <w:p w14:paraId="2FDB9A5B" w14:textId="77777777" w:rsidR="00A30BF5" w:rsidRPr="00772D4C" w:rsidRDefault="00A30BF5" w:rsidP="0030792B">
            <w:pPr>
              <w:jc w:val="both"/>
              <w:rPr>
                <w:rFonts w:eastAsia="Libre Baskerville"/>
                <w:bCs/>
                <w:color w:val="000000"/>
                <w:u w:val="single"/>
                <w:lang w:val="es-ES"/>
              </w:rPr>
            </w:pPr>
          </w:p>
        </w:tc>
      </w:tr>
      <w:tr w:rsidR="00A30BF5" w:rsidRPr="00A30BF5" w14:paraId="7C0E7E96" w14:textId="77777777" w:rsidTr="00EE5F4B">
        <w:tc>
          <w:tcPr>
            <w:tcW w:w="4106" w:type="dxa"/>
          </w:tcPr>
          <w:p w14:paraId="7BE9E402" w14:textId="5BDCACFB" w:rsidR="00A30BF5" w:rsidRPr="00772D4C" w:rsidRDefault="00A30BF5" w:rsidP="0030792B">
            <w:pPr>
              <w:jc w:val="both"/>
              <w:rPr>
                <w:rFonts w:eastAsia="Libre Baskerville"/>
                <w:bCs/>
                <w:color w:val="000000"/>
                <w:u w:val="single"/>
                <w:lang w:val="en-US"/>
              </w:rPr>
            </w:pPr>
            <w:r w:rsidRPr="00772D4C">
              <w:rPr>
                <w:rFonts w:eastAsia="Libre Baskerville"/>
                <w:bCs/>
                <w:color w:val="000000"/>
                <w:u w:val="single"/>
                <w:lang w:val="en-US"/>
              </w:rPr>
              <w:lastRenderedPageBreak/>
              <w:t xml:space="preserve">Use and Possession of the Collateral.  </w:t>
            </w:r>
            <w:r w:rsidRPr="00772D4C">
              <w:rPr>
                <w:rFonts w:eastAsia="Libre Baskerville"/>
                <w:bCs/>
                <w:color w:val="000000"/>
                <w:lang w:val="en-US"/>
              </w:rPr>
              <w:t xml:space="preserve">Pursuant to article 356 of the LGTOC, the </w:t>
            </w:r>
            <w:r w:rsidR="00FC4962" w:rsidRPr="00772D4C">
              <w:rPr>
                <w:rFonts w:eastAsia="Libre Baskerville"/>
                <w:bCs/>
                <w:color w:val="000000"/>
                <w:lang w:val="en-US"/>
              </w:rPr>
              <w:t>Buyer</w:t>
            </w:r>
            <w:r w:rsidRPr="00772D4C">
              <w:rPr>
                <w:rFonts w:eastAsia="Libre Baskerville"/>
                <w:bCs/>
                <w:color w:val="000000"/>
                <w:lang w:val="en-US"/>
              </w:rPr>
              <w:t xml:space="preserve"> and any third party with whom it enters into an agreement with respect to the Collateral, may use the Collateral without the need of an additional approval by the </w:t>
            </w:r>
            <w:r w:rsidR="00FC4962" w:rsidRPr="00772D4C">
              <w:rPr>
                <w:rFonts w:eastAsia="Libre Baskerville"/>
                <w:bCs/>
                <w:color w:val="000000"/>
                <w:lang w:val="en-US"/>
              </w:rPr>
              <w:t>Seller</w:t>
            </w:r>
            <w:r w:rsidRPr="00772D4C">
              <w:rPr>
                <w:rFonts w:eastAsia="Libre Baskerville"/>
                <w:bCs/>
                <w:color w:val="000000"/>
                <w:lang w:val="en-US"/>
              </w:rPr>
              <w:t xml:space="preserve">.  Likewise, pursuant to article 361 of the LGTOC, the </w:t>
            </w:r>
            <w:r w:rsidR="00FC4962" w:rsidRPr="00772D4C">
              <w:rPr>
                <w:rFonts w:eastAsia="Libre Baskerville"/>
                <w:bCs/>
                <w:color w:val="000000"/>
                <w:lang w:val="en-US"/>
              </w:rPr>
              <w:t>Seller</w:t>
            </w:r>
            <w:r w:rsidRPr="00772D4C">
              <w:rPr>
                <w:rFonts w:eastAsia="Libre Baskerville"/>
                <w:bCs/>
                <w:color w:val="000000"/>
                <w:lang w:val="en-US"/>
              </w:rPr>
              <w:t xml:space="preserve"> expressly authorizes the </w:t>
            </w:r>
            <w:r w:rsidR="00FC4962" w:rsidRPr="00772D4C">
              <w:rPr>
                <w:rFonts w:eastAsia="Libre Baskerville"/>
                <w:bCs/>
                <w:color w:val="000000"/>
                <w:lang w:val="en-US"/>
              </w:rPr>
              <w:t>Buyer</w:t>
            </w:r>
            <w:r w:rsidRPr="00772D4C">
              <w:rPr>
                <w:rFonts w:eastAsia="Libre Baskerville"/>
                <w:bCs/>
                <w:color w:val="000000"/>
                <w:lang w:val="en-US"/>
              </w:rPr>
              <w:t xml:space="preserve"> to transfer possession of the Collateral to any third party with whom the </w:t>
            </w:r>
            <w:r w:rsidR="00FC4962" w:rsidRPr="00772D4C">
              <w:rPr>
                <w:rFonts w:eastAsia="Libre Baskerville"/>
                <w:bCs/>
                <w:color w:val="000000"/>
                <w:lang w:val="en-US"/>
              </w:rPr>
              <w:t>Buyer</w:t>
            </w:r>
            <w:r w:rsidRPr="00772D4C">
              <w:rPr>
                <w:rFonts w:eastAsia="Libre Baskerville"/>
                <w:bCs/>
                <w:color w:val="000000"/>
                <w:lang w:val="en-US"/>
              </w:rPr>
              <w:t xml:space="preserve"> enters into an agreement with respect to such Collateral</w:t>
            </w:r>
            <w:r w:rsidR="00FC4962" w:rsidRPr="00772D4C">
              <w:rPr>
                <w:rFonts w:eastAsia="Libre Baskerville"/>
                <w:bCs/>
                <w:color w:val="000000"/>
                <w:lang w:val="en-US"/>
              </w:rPr>
              <w:t>.</w:t>
            </w:r>
          </w:p>
        </w:tc>
        <w:tc>
          <w:tcPr>
            <w:tcW w:w="4820" w:type="dxa"/>
          </w:tcPr>
          <w:p w14:paraId="017AEB4E" w14:textId="77777777" w:rsidR="00A30BF5" w:rsidRPr="00772D4C" w:rsidRDefault="00A30BF5" w:rsidP="0030792B">
            <w:pPr>
              <w:jc w:val="both"/>
              <w:rPr>
                <w:rFonts w:eastAsia="Libre Baskerville"/>
                <w:bCs/>
                <w:color w:val="000000"/>
                <w:lang w:val="es-ES"/>
              </w:rPr>
            </w:pPr>
            <w:r w:rsidRPr="00772D4C">
              <w:rPr>
                <w:rFonts w:eastAsia="Libre Baskerville"/>
                <w:bCs/>
                <w:color w:val="000000"/>
                <w:u w:val="single"/>
                <w:lang w:val="es-ES"/>
              </w:rPr>
              <w:t xml:space="preserve">Uso y Posesión de los Bienes Pignorados.  </w:t>
            </w:r>
            <w:r w:rsidRPr="00772D4C">
              <w:rPr>
                <w:rFonts w:eastAsia="Libre Baskerville"/>
                <w:bCs/>
                <w:color w:val="000000"/>
                <w:lang w:val="es-ES"/>
              </w:rPr>
              <w:t xml:space="preserve">De conformidad con el artículo 356 de la LGTOC, el </w:t>
            </w:r>
            <w:r w:rsidR="00FC4962" w:rsidRPr="00772D4C">
              <w:rPr>
                <w:rFonts w:eastAsia="Libre Baskerville"/>
                <w:bCs/>
                <w:color w:val="000000"/>
                <w:lang w:val="es-ES"/>
              </w:rPr>
              <w:t>Comprador</w:t>
            </w:r>
            <w:r w:rsidRPr="00772D4C">
              <w:rPr>
                <w:rFonts w:eastAsia="Libre Baskerville"/>
                <w:bCs/>
                <w:color w:val="000000"/>
                <w:lang w:val="es-ES"/>
              </w:rPr>
              <w:t xml:space="preserve"> y cualquier tercero con quien éste celebre un contrato respecto de los Bienes Pignorados, podrá usar los Bienes Pignorados sin la necesidad de aprobación adicional por parte del </w:t>
            </w:r>
            <w:r w:rsidR="00FC4962" w:rsidRPr="00772D4C">
              <w:rPr>
                <w:rFonts w:eastAsia="Libre Baskerville"/>
                <w:bCs/>
                <w:color w:val="000000"/>
                <w:lang w:val="es-ES"/>
              </w:rPr>
              <w:t>Vendedor</w:t>
            </w:r>
            <w:r w:rsidRPr="00772D4C">
              <w:rPr>
                <w:rFonts w:eastAsia="Libre Baskerville"/>
                <w:bCs/>
                <w:color w:val="000000"/>
                <w:lang w:val="es-ES"/>
              </w:rPr>
              <w:t xml:space="preserve">. Asimismo, de conformidad con el artículo 361 de la LGTOC, el </w:t>
            </w:r>
            <w:r w:rsidR="00FC4962" w:rsidRPr="00772D4C">
              <w:rPr>
                <w:rFonts w:eastAsia="Libre Baskerville"/>
                <w:bCs/>
                <w:color w:val="000000"/>
                <w:lang w:val="es-ES"/>
              </w:rPr>
              <w:t>Vendedor</w:t>
            </w:r>
            <w:r w:rsidRPr="00772D4C">
              <w:rPr>
                <w:rFonts w:eastAsia="Libre Baskerville"/>
                <w:bCs/>
                <w:color w:val="000000"/>
                <w:lang w:val="es-ES"/>
              </w:rPr>
              <w:t xml:space="preserve"> expresamente autoriza al </w:t>
            </w:r>
            <w:r w:rsidR="00FC4962" w:rsidRPr="00772D4C">
              <w:rPr>
                <w:rFonts w:eastAsia="Libre Baskerville"/>
                <w:bCs/>
                <w:color w:val="000000"/>
                <w:lang w:val="es-ES"/>
              </w:rPr>
              <w:t>Comprador</w:t>
            </w:r>
            <w:r w:rsidRPr="00772D4C">
              <w:rPr>
                <w:rFonts w:eastAsia="Libre Baskerville"/>
                <w:bCs/>
                <w:color w:val="000000"/>
                <w:lang w:val="es-ES"/>
              </w:rPr>
              <w:t xml:space="preserve"> a transferir la posesión de los Bienes Pignorados a cualquier tercero con quien el </w:t>
            </w:r>
            <w:r w:rsidR="00FC4962" w:rsidRPr="00772D4C">
              <w:rPr>
                <w:rFonts w:eastAsia="Libre Baskerville"/>
                <w:bCs/>
                <w:color w:val="000000"/>
                <w:lang w:val="es-ES"/>
              </w:rPr>
              <w:t>Comprador</w:t>
            </w:r>
            <w:r w:rsidRPr="00772D4C">
              <w:rPr>
                <w:rFonts w:eastAsia="Libre Baskerville"/>
                <w:bCs/>
                <w:color w:val="000000"/>
                <w:lang w:val="es-ES"/>
              </w:rPr>
              <w:t xml:space="preserve"> celebre un contrato respecto de dichos Bienes Pignorados.</w:t>
            </w:r>
          </w:p>
          <w:p w14:paraId="56DD1F81" w14:textId="70F09C90" w:rsidR="00DF7E44" w:rsidRPr="00772D4C" w:rsidRDefault="00DF7E44" w:rsidP="0030792B">
            <w:pPr>
              <w:jc w:val="both"/>
              <w:rPr>
                <w:rFonts w:eastAsia="Libre Baskerville"/>
                <w:bCs/>
                <w:color w:val="000000"/>
                <w:u w:val="single"/>
                <w:lang w:val="es-ES"/>
              </w:rPr>
            </w:pPr>
          </w:p>
        </w:tc>
      </w:tr>
      <w:tr w:rsidR="00A30BF5" w:rsidRPr="00A30BF5" w14:paraId="46439450" w14:textId="77777777" w:rsidTr="00EE5F4B">
        <w:tc>
          <w:tcPr>
            <w:tcW w:w="4106" w:type="dxa"/>
          </w:tcPr>
          <w:p w14:paraId="01436326" w14:textId="07C807BA" w:rsidR="00A30BF5" w:rsidRPr="00772D4C" w:rsidRDefault="00A30BF5" w:rsidP="00A30BF5">
            <w:pPr>
              <w:jc w:val="both"/>
              <w:rPr>
                <w:rFonts w:eastAsia="Libre Baskerville"/>
                <w:bCs/>
                <w:color w:val="000000"/>
                <w:lang w:val="en-US"/>
              </w:rPr>
            </w:pPr>
            <w:r w:rsidRPr="00772D4C">
              <w:rPr>
                <w:rFonts w:eastAsia="Libre Baskerville"/>
                <w:bCs/>
                <w:color w:val="000000"/>
                <w:u w:val="single"/>
                <w:lang w:val="en-US"/>
              </w:rPr>
              <w:t>Effectiveness.</w:t>
            </w:r>
            <w:r w:rsidRPr="00772D4C">
              <w:rPr>
                <w:rFonts w:eastAsia="Libre Baskerville"/>
                <w:bCs/>
                <w:color w:val="000000"/>
                <w:lang w:val="en-US"/>
              </w:rPr>
              <w:t xml:space="preserve"> The Pledge created pursuant to this </w:t>
            </w:r>
            <w:proofErr w:type="gramStart"/>
            <w:r w:rsidRPr="00772D4C">
              <w:rPr>
                <w:rFonts w:eastAsia="Libre Baskerville"/>
                <w:bCs/>
                <w:color w:val="000000"/>
                <w:lang w:val="en-US"/>
              </w:rPr>
              <w:t>Agreement</w:t>
            </w:r>
            <w:proofErr w:type="gramEnd"/>
            <w:r w:rsidRPr="00772D4C">
              <w:rPr>
                <w:rFonts w:eastAsia="Libre Baskerville"/>
                <w:bCs/>
                <w:color w:val="000000"/>
                <w:lang w:val="en-US"/>
              </w:rPr>
              <w:t xml:space="preserve"> and the obligations of the </w:t>
            </w:r>
            <w:r w:rsidR="00FC4962" w:rsidRPr="00772D4C">
              <w:rPr>
                <w:rFonts w:eastAsia="Libre Baskerville"/>
                <w:bCs/>
                <w:color w:val="000000"/>
                <w:lang w:val="en-US"/>
              </w:rPr>
              <w:t>Buyer</w:t>
            </w:r>
            <w:r w:rsidRPr="00772D4C">
              <w:rPr>
                <w:rFonts w:eastAsia="Libre Baskerville"/>
                <w:bCs/>
                <w:color w:val="000000"/>
                <w:lang w:val="en-US"/>
              </w:rPr>
              <w:t xml:space="preserve"> hereunder shall be in full force and effect and shall not be deemed to have been released until all the Secured Obligations had been fully complied with, </w:t>
            </w:r>
            <w:proofErr w:type="gramStart"/>
            <w:r w:rsidRPr="00772D4C">
              <w:rPr>
                <w:rFonts w:eastAsia="Libre Baskerville"/>
                <w:bCs/>
                <w:color w:val="000000"/>
                <w:lang w:val="en-US"/>
              </w:rPr>
              <w:t>regardless</w:t>
            </w:r>
            <w:proofErr w:type="gramEnd"/>
            <w:r w:rsidRPr="00772D4C">
              <w:rPr>
                <w:rFonts w:eastAsia="Libre Baskerville"/>
                <w:bCs/>
                <w:color w:val="000000"/>
                <w:lang w:val="en-US"/>
              </w:rPr>
              <w:t xml:space="preserve"> if the Collateral is transformed, used, sold or affected in any other manner in terms of this Agreement. Notwithstanding the above, the parties agree that to the extent the </w:t>
            </w:r>
            <w:r w:rsidR="00FC4962" w:rsidRPr="00772D4C">
              <w:rPr>
                <w:rFonts w:eastAsia="Libre Baskerville"/>
                <w:bCs/>
                <w:color w:val="000000"/>
                <w:lang w:val="en-US"/>
              </w:rPr>
              <w:t>Buyer</w:t>
            </w:r>
            <w:r w:rsidRPr="00772D4C">
              <w:rPr>
                <w:rFonts w:eastAsia="Libre Baskerville"/>
                <w:bCs/>
                <w:color w:val="000000"/>
                <w:lang w:val="en-US"/>
              </w:rPr>
              <w:t xml:space="preserve"> complies with the payment of </w:t>
            </w:r>
            <w:r w:rsidRPr="00772D4C">
              <w:rPr>
                <w:rFonts w:eastAsia="Libre Baskerville"/>
                <w:bCs/>
                <w:color w:val="000000"/>
                <w:lang w:val="en-US"/>
              </w:rPr>
              <w:lastRenderedPageBreak/>
              <w:t xml:space="preserve">the Annual Payments, the Pledge created over the Collateral shall be partially released in the manner set forth in the document </w:t>
            </w:r>
            <w:r w:rsidR="00EE5F4B" w:rsidRPr="00772D4C">
              <w:rPr>
                <w:rFonts w:eastAsia="Libre Baskerville"/>
                <w:bCs/>
                <w:color w:val="000000"/>
                <w:lang w:val="en-US"/>
              </w:rPr>
              <w:t>annexed to this Contract</w:t>
            </w:r>
            <w:r w:rsidRPr="00772D4C">
              <w:rPr>
                <w:rFonts w:eastAsia="Libre Baskerville"/>
                <w:bCs/>
                <w:color w:val="000000"/>
                <w:lang w:val="en-US"/>
              </w:rPr>
              <w:t xml:space="preserve"> (the “Collateral’s Partial Release”). </w:t>
            </w:r>
          </w:p>
          <w:p w14:paraId="2E0F51F6" w14:textId="77777777" w:rsidR="00A30BF5" w:rsidRPr="00772D4C" w:rsidRDefault="00A30BF5" w:rsidP="00A30BF5">
            <w:pPr>
              <w:jc w:val="both"/>
              <w:rPr>
                <w:rFonts w:eastAsia="Libre Baskerville"/>
                <w:bCs/>
                <w:color w:val="000000"/>
                <w:lang w:val="en-US"/>
              </w:rPr>
            </w:pPr>
          </w:p>
          <w:p w14:paraId="6D1C23AE" w14:textId="77777777" w:rsidR="00A30BF5" w:rsidRPr="00772D4C" w:rsidRDefault="00A30BF5" w:rsidP="00A30BF5">
            <w:pPr>
              <w:jc w:val="both"/>
              <w:rPr>
                <w:rFonts w:eastAsia="Libre Baskerville"/>
                <w:bCs/>
                <w:color w:val="000000"/>
                <w:lang w:val="en-US"/>
              </w:rPr>
            </w:pPr>
            <w:r w:rsidRPr="00772D4C">
              <w:rPr>
                <w:rFonts w:eastAsia="Libre Baskerville"/>
                <w:bCs/>
                <w:color w:val="000000"/>
                <w:lang w:val="en-US"/>
              </w:rPr>
              <w:t xml:space="preserve">The Pledge created pursuant to this Agreement shall only terminate in full upon the due payment, satisfaction, and performance of all the Secured Obligations in accordance with the terms of this Agreement.  Upon the request of the </w:t>
            </w:r>
            <w:r w:rsidR="00FC4962" w:rsidRPr="00772D4C">
              <w:rPr>
                <w:rFonts w:eastAsia="Libre Baskerville"/>
                <w:bCs/>
                <w:color w:val="000000"/>
                <w:lang w:val="en-US"/>
              </w:rPr>
              <w:t>Buyer</w:t>
            </w:r>
            <w:r w:rsidRPr="00772D4C">
              <w:rPr>
                <w:rFonts w:eastAsia="Libre Baskerville"/>
                <w:bCs/>
                <w:color w:val="000000"/>
                <w:lang w:val="en-US"/>
              </w:rPr>
              <w:t xml:space="preserve">, in accordance with article 364 of the LGTOC, the </w:t>
            </w:r>
            <w:r w:rsidR="00FC4962" w:rsidRPr="00772D4C">
              <w:rPr>
                <w:rFonts w:eastAsia="Libre Baskerville"/>
                <w:bCs/>
                <w:color w:val="000000"/>
                <w:lang w:val="en-US"/>
              </w:rPr>
              <w:t>Seller</w:t>
            </w:r>
            <w:r w:rsidRPr="00772D4C">
              <w:rPr>
                <w:rFonts w:eastAsia="Libre Baskerville"/>
                <w:bCs/>
                <w:color w:val="000000"/>
                <w:lang w:val="en-US"/>
              </w:rPr>
              <w:t xml:space="preserve">, at the sole cost of the </w:t>
            </w:r>
            <w:r w:rsidR="00FC4962" w:rsidRPr="00772D4C">
              <w:rPr>
                <w:rFonts w:eastAsia="Libre Baskerville"/>
                <w:bCs/>
                <w:color w:val="000000"/>
                <w:lang w:val="en-US"/>
              </w:rPr>
              <w:t>Buyer</w:t>
            </w:r>
            <w:r w:rsidRPr="00772D4C">
              <w:rPr>
                <w:rFonts w:eastAsia="Libre Baskerville"/>
                <w:bCs/>
                <w:color w:val="000000"/>
                <w:lang w:val="en-US"/>
              </w:rPr>
              <w:t xml:space="preserve">, shall timely deliver to the </w:t>
            </w:r>
            <w:r w:rsidR="00FC4962" w:rsidRPr="00772D4C">
              <w:rPr>
                <w:rFonts w:eastAsia="Libre Baskerville"/>
                <w:bCs/>
                <w:color w:val="000000"/>
                <w:lang w:val="en-US"/>
              </w:rPr>
              <w:t>Buyer</w:t>
            </w:r>
            <w:r w:rsidRPr="00772D4C">
              <w:rPr>
                <w:rFonts w:eastAsia="Libre Baskerville"/>
                <w:bCs/>
                <w:color w:val="000000"/>
                <w:lang w:val="en-US"/>
              </w:rPr>
              <w:t xml:space="preserve"> a written confirmation about the termination of this Agreement and the respective full release of the Pledge over the Collateral.</w:t>
            </w:r>
          </w:p>
          <w:p w14:paraId="51359408" w14:textId="7ADE4907" w:rsidR="00DF7E44" w:rsidRPr="00772D4C" w:rsidRDefault="00DF7E44" w:rsidP="00A30BF5">
            <w:pPr>
              <w:jc w:val="both"/>
              <w:rPr>
                <w:rFonts w:eastAsia="Libre Baskerville"/>
                <w:bCs/>
                <w:color w:val="000000"/>
                <w:lang w:val="en-US"/>
              </w:rPr>
            </w:pPr>
          </w:p>
        </w:tc>
        <w:tc>
          <w:tcPr>
            <w:tcW w:w="4820" w:type="dxa"/>
          </w:tcPr>
          <w:p w14:paraId="28438861" w14:textId="4E62DEFF" w:rsidR="00A30BF5" w:rsidRPr="00772D4C" w:rsidRDefault="00A30BF5" w:rsidP="00A30BF5">
            <w:pPr>
              <w:jc w:val="both"/>
              <w:rPr>
                <w:rFonts w:eastAsia="Arial"/>
                <w:lang w:val="es-ES"/>
              </w:rPr>
            </w:pPr>
            <w:r w:rsidRPr="00772D4C">
              <w:rPr>
                <w:rFonts w:eastAsia="Arial"/>
                <w:u w:val="single"/>
                <w:lang w:val="es-ES"/>
              </w:rPr>
              <w:lastRenderedPageBreak/>
              <w:t>Vigencia</w:t>
            </w:r>
            <w:r w:rsidRPr="00772D4C">
              <w:rPr>
                <w:rFonts w:eastAsia="Arial"/>
                <w:lang w:val="es-ES"/>
              </w:rPr>
              <w:t xml:space="preserve">.  La Prenda constituida de acuerdo con el presente Contrato y las obligaciones del </w:t>
            </w:r>
            <w:r w:rsidR="00FC4962" w:rsidRPr="00772D4C">
              <w:rPr>
                <w:rFonts w:eastAsia="Arial"/>
                <w:lang w:val="es-ES"/>
              </w:rPr>
              <w:t>Comprador</w:t>
            </w:r>
            <w:r w:rsidRPr="00772D4C">
              <w:rPr>
                <w:rFonts w:eastAsia="Arial"/>
                <w:lang w:val="es-ES"/>
              </w:rPr>
              <w:t xml:space="preserve"> conforme al mismo estarán vigentes y no se considerarán como liberadas hasta que todas las Obligaciones Garantizadas hayan sido cumplidas en su totalidad, sin importar si los Bienes Pignorados se transformen, usen, vendan o afecten de cualquier otra manera en términos del presente Contrato. No </w:t>
            </w:r>
            <w:proofErr w:type="gramStart"/>
            <w:r w:rsidRPr="00772D4C">
              <w:rPr>
                <w:rFonts w:eastAsia="Arial"/>
                <w:lang w:val="es-ES"/>
              </w:rPr>
              <w:t>obstante</w:t>
            </w:r>
            <w:proofErr w:type="gramEnd"/>
            <w:r w:rsidRPr="00772D4C">
              <w:rPr>
                <w:rFonts w:eastAsia="Arial"/>
                <w:lang w:val="es-ES"/>
              </w:rPr>
              <w:t xml:space="preserve"> lo anterior, las partes acuerdan que en la medida en que el </w:t>
            </w:r>
            <w:r w:rsidR="00FC4962" w:rsidRPr="00772D4C">
              <w:rPr>
                <w:rFonts w:eastAsia="Arial"/>
                <w:lang w:val="es-ES"/>
              </w:rPr>
              <w:t>Comprador</w:t>
            </w:r>
            <w:r w:rsidRPr="00772D4C">
              <w:rPr>
                <w:rFonts w:eastAsia="Arial"/>
                <w:lang w:val="es-ES"/>
              </w:rPr>
              <w:t xml:space="preserve"> cumpla con el pago de los Pagos Anuales, la Prenda constituida sobre los Bienes </w:t>
            </w:r>
            <w:r w:rsidRPr="00772D4C">
              <w:rPr>
                <w:rFonts w:eastAsia="Arial"/>
                <w:lang w:val="es-ES"/>
              </w:rPr>
              <w:lastRenderedPageBreak/>
              <w:t>Pignorados se irá liberando parcialmente en la forma que se indica en el documento que se adjunta al presente Contrato (la “Liberación Parcial de la Prenda”).</w:t>
            </w:r>
          </w:p>
          <w:p w14:paraId="41D3AA09" w14:textId="77777777" w:rsidR="00A30BF5" w:rsidRPr="00772D4C" w:rsidRDefault="00A30BF5" w:rsidP="00A30BF5">
            <w:pPr>
              <w:jc w:val="both"/>
              <w:rPr>
                <w:rFonts w:eastAsia="Arial"/>
                <w:lang w:val="es-ES"/>
              </w:rPr>
            </w:pPr>
          </w:p>
          <w:p w14:paraId="0F7CEAAC" w14:textId="63DDA8CE" w:rsidR="00A30BF5" w:rsidRPr="00772D4C" w:rsidRDefault="00A30BF5" w:rsidP="00A30BF5">
            <w:pPr>
              <w:jc w:val="both"/>
              <w:rPr>
                <w:rFonts w:eastAsia="Arial"/>
                <w:lang w:val="es-ES"/>
              </w:rPr>
            </w:pPr>
            <w:r w:rsidRPr="00772D4C">
              <w:rPr>
                <w:rFonts w:eastAsia="Arial"/>
                <w:lang w:val="es-ES"/>
              </w:rPr>
              <w:t xml:space="preserve">La Prenda constituida de acuerdo con el presente Contrato únicamente se extinguirá totalmente en virtud del debido pago, satisfacción y cumplimiento de todas las Obligaciones Garantizadas de conformidad con los términos de este Contrato. A petición del </w:t>
            </w:r>
            <w:r w:rsidR="00FC4962" w:rsidRPr="00772D4C">
              <w:rPr>
                <w:rFonts w:eastAsia="Arial"/>
                <w:lang w:val="es-ES"/>
              </w:rPr>
              <w:t>Comprador</w:t>
            </w:r>
            <w:r w:rsidRPr="00772D4C">
              <w:rPr>
                <w:rFonts w:eastAsia="Arial"/>
                <w:lang w:val="es-ES"/>
              </w:rPr>
              <w:t xml:space="preserve">, de conformidad con el artículo 364 de la LGTOC, el </w:t>
            </w:r>
            <w:r w:rsidR="00FC4962" w:rsidRPr="00772D4C">
              <w:rPr>
                <w:rFonts w:eastAsia="Arial"/>
                <w:lang w:val="es-ES"/>
              </w:rPr>
              <w:t>Vendedor</w:t>
            </w:r>
            <w:r w:rsidRPr="00772D4C">
              <w:rPr>
                <w:rFonts w:eastAsia="Arial"/>
                <w:lang w:val="es-ES"/>
              </w:rPr>
              <w:t xml:space="preserve">, con cargo exclusivo al </w:t>
            </w:r>
            <w:r w:rsidR="00FC4962" w:rsidRPr="00772D4C">
              <w:rPr>
                <w:rFonts w:eastAsia="Arial"/>
                <w:lang w:val="es-ES"/>
              </w:rPr>
              <w:t>Comprador</w:t>
            </w:r>
            <w:r w:rsidRPr="00772D4C">
              <w:rPr>
                <w:rFonts w:eastAsia="Arial"/>
                <w:lang w:val="es-ES"/>
              </w:rPr>
              <w:t xml:space="preserve">, entregará oportunamente al </w:t>
            </w:r>
            <w:r w:rsidR="00FC4962" w:rsidRPr="00772D4C">
              <w:rPr>
                <w:rFonts w:eastAsia="Arial"/>
                <w:lang w:val="es-ES"/>
              </w:rPr>
              <w:t>Comprador</w:t>
            </w:r>
            <w:r w:rsidRPr="00772D4C">
              <w:rPr>
                <w:rFonts w:eastAsia="Arial"/>
                <w:lang w:val="es-ES"/>
              </w:rPr>
              <w:t xml:space="preserve"> una confirmación por escrito de la terminación del presente Contrato y la respectiva liberación total de la Prenda sobre los Bienes Pignorados.</w:t>
            </w:r>
          </w:p>
        </w:tc>
      </w:tr>
      <w:tr w:rsidR="00A30BF5" w:rsidRPr="00FC4962" w14:paraId="419868D2" w14:textId="77777777" w:rsidTr="00EE5F4B">
        <w:tc>
          <w:tcPr>
            <w:tcW w:w="4106" w:type="dxa"/>
          </w:tcPr>
          <w:p w14:paraId="4E1B9817" w14:textId="5031A9EC" w:rsidR="00FC4962" w:rsidRPr="00772D4C" w:rsidRDefault="00FC4962" w:rsidP="00FC4962">
            <w:pPr>
              <w:jc w:val="both"/>
              <w:rPr>
                <w:rFonts w:eastAsia="Libre Baskerville"/>
                <w:bCs/>
                <w:color w:val="000000"/>
                <w:lang w:val="en-US"/>
              </w:rPr>
            </w:pPr>
            <w:r w:rsidRPr="00772D4C">
              <w:rPr>
                <w:rFonts w:eastAsia="Libre Baskerville"/>
                <w:bCs/>
                <w:color w:val="000000"/>
                <w:u w:val="single"/>
                <w:lang w:val="en-US"/>
              </w:rPr>
              <w:lastRenderedPageBreak/>
              <w:t>Enforcement and Remedies</w:t>
            </w:r>
            <w:r w:rsidRPr="00772D4C">
              <w:rPr>
                <w:rFonts w:eastAsia="Libre Baskerville"/>
                <w:bCs/>
                <w:color w:val="000000"/>
                <w:lang w:val="en-US"/>
              </w:rPr>
              <w:t>.  The Buyer accepts that the Seller may exercise all rights derived from this Pledge in case any of the Secured Obligations is not paid or complied with by the Buyer in the terms of this Agreement.  At any time when a default of the Buyer exists hereunder, the Seller may, at the cost of the Buyer, enforce the Pledge created hereunder, through the judicial or extrajudicial proceedings set forth in the LGTOC, in Chapter I or II, as applicable, of Title Third Bis of Book Fifth of the Commerce Code and/or in any applicable law, being the Seller empowered to demand and obtain the immediate possession of the Collateral.  In case the Seller chooses the extrajudicial proceedings and does not obtain the possession of the Collateral within a term of 10 (ten) calendar days counted as of the date on which the Seller initiated the referred extrajudicial proceeding, then the Seller may, upon the expiration of such term and at the expense of the Buyer, enforce the Pledge created hereunder by judicial means.</w:t>
            </w:r>
          </w:p>
          <w:p w14:paraId="47E5472E" w14:textId="77777777" w:rsidR="00FC4962" w:rsidRPr="00772D4C" w:rsidRDefault="00FC4962" w:rsidP="00FC4962">
            <w:pPr>
              <w:jc w:val="both"/>
              <w:rPr>
                <w:rFonts w:eastAsia="Libre Baskerville"/>
                <w:bCs/>
                <w:color w:val="000000"/>
                <w:lang w:val="en-US"/>
              </w:rPr>
            </w:pPr>
          </w:p>
          <w:p w14:paraId="13A680E7" w14:textId="3482DE4D" w:rsidR="00FC4962" w:rsidRPr="00772D4C" w:rsidRDefault="00FC4962" w:rsidP="00FC4962">
            <w:pPr>
              <w:jc w:val="both"/>
              <w:rPr>
                <w:rFonts w:eastAsia="Libre Baskerville"/>
                <w:bCs/>
                <w:color w:val="000000"/>
                <w:lang w:val="en-US"/>
              </w:rPr>
            </w:pPr>
            <w:r w:rsidRPr="00772D4C">
              <w:rPr>
                <w:rFonts w:eastAsia="Libre Baskerville"/>
                <w:bCs/>
                <w:color w:val="000000"/>
                <w:lang w:val="en-US"/>
              </w:rPr>
              <w:lastRenderedPageBreak/>
              <w:t xml:space="preserve">The Buyer hereby agrees not to legally oppose to the enforcement of the Pledge by the Seller.  Therefore, the Buyer accepts that, upon the existence of a Buyer’s default, the Seller or the person it appoints as depository, shall take immediate possession of the Collateral, without the need of any further requirement.  </w:t>
            </w:r>
          </w:p>
          <w:p w14:paraId="5A5F0EF1" w14:textId="77777777" w:rsidR="00FC4962" w:rsidRPr="00772D4C" w:rsidRDefault="00FC4962" w:rsidP="00FC4962">
            <w:pPr>
              <w:jc w:val="both"/>
              <w:rPr>
                <w:rFonts w:eastAsia="Libre Baskerville"/>
                <w:bCs/>
                <w:color w:val="000000"/>
                <w:lang w:val="en-US"/>
              </w:rPr>
            </w:pPr>
          </w:p>
          <w:p w14:paraId="7CA2D5C4" w14:textId="09B700E3" w:rsidR="00A30BF5" w:rsidRPr="00772D4C" w:rsidRDefault="00FC4962" w:rsidP="00FC4962">
            <w:pPr>
              <w:jc w:val="both"/>
              <w:rPr>
                <w:rFonts w:eastAsia="Libre Baskerville"/>
                <w:bCs/>
                <w:color w:val="000000"/>
                <w:lang w:val="en-US"/>
              </w:rPr>
            </w:pPr>
            <w:r w:rsidRPr="00772D4C">
              <w:rPr>
                <w:rFonts w:eastAsia="Libre Baskerville"/>
                <w:bCs/>
                <w:color w:val="000000"/>
                <w:lang w:val="en-US"/>
              </w:rPr>
              <w:t>All Seller’s rights derived hereunder, the creation of the Pledge over the Collateral and all obligations of the Buyer hereunder shall be absolute and unconditional.</w:t>
            </w:r>
          </w:p>
        </w:tc>
        <w:tc>
          <w:tcPr>
            <w:tcW w:w="4820" w:type="dxa"/>
          </w:tcPr>
          <w:p w14:paraId="16A87E6A" w14:textId="02C75009" w:rsidR="00FC4962" w:rsidRPr="00772D4C" w:rsidRDefault="00FC4962" w:rsidP="00FC4962">
            <w:pPr>
              <w:jc w:val="both"/>
              <w:rPr>
                <w:rFonts w:eastAsia="Arial"/>
                <w:lang w:val="es-ES"/>
              </w:rPr>
            </w:pPr>
            <w:r w:rsidRPr="00772D4C">
              <w:rPr>
                <w:rFonts w:eastAsia="Arial"/>
                <w:u w:val="single"/>
                <w:lang w:val="es-ES"/>
              </w:rPr>
              <w:lastRenderedPageBreak/>
              <w:t>Ejecución y Recursos</w:t>
            </w:r>
            <w:r w:rsidRPr="00772D4C">
              <w:rPr>
                <w:rFonts w:eastAsia="Arial"/>
                <w:lang w:val="es-ES"/>
              </w:rPr>
              <w:t>. El Comprador acepta que el Vendedor podrá ejercer todos los derechos que deriven de esta Prenda en caso de que cualquiera de las Obligaciones Garantizadas no sea pagada o cumplida por el Comprador en los términos de este Contrato. En cualquier momento que exista un incumplimiento del Comprador conforme a este Contrato, el Vendedor podrá, con cargo al Comprador, ejecutar la Prenda que se constituye conforme a este Contrato, mediante los procedimientos judiciales o extrajudiciales previstos en la LGTOC, en el Capítulo I o II, según corresponda, del Título Tercero Bis del Libro Quinto del Código de Comercio y/o en cualquier legislación aplicable, estando el Vendedor facultado a requerir y obtener la posesión inmediata de los Bienes Pignorados.  En caso de que el Vendedor elija la vía extrajudicial y no obtenga la posesión de los Bienes Pignorados dentro de un plazo de 10 (diez) días naturales contados a partir de la fecha en que el Vendedor inició el referido procedimiento extrajudicial, entonces el Vendedor podrá, a partir del vencimiento de</w:t>
            </w:r>
            <w:r w:rsidR="00EE5F4B" w:rsidRPr="00772D4C">
              <w:rPr>
                <w:rFonts w:eastAsia="Arial"/>
                <w:lang w:val="es-ES"/>
              </w:rPr>
              <w:t xml:space="preserve"> </w:t>
            </w:r>
            <w:r w:rsidRPr="00772D4C">
              <w:rPr>
                <w:rFonts w:eastAsia="Arial"/>
                <w:lang w:val="es-ES"/>
              </w:rPr>
              <w:t>dicho plazo y con cargo al Comprador, ejecutar la Prenda aquí constituida por la vía judicial.</w:t>
            </w:r>
          </w:p>
          <w:p w14:paraId="6A8B1120" w14:textId="77777777" w:rsidR="00FC4962" w:rsidRPr="00772D4C" w:rsidRDefault="00FC4962" w:rsidP="00FC4962">
            <w:pPr>
              <w:jc w:val="both"/>
              <w:rPr>
                <w:rFonts w:eastAsia="Arial"/>
                <w:lang w:val="es-ES"/>
              </w:rPr>
            </w:pPr>
          </w:p>
          <w:p w14:paraId="643761E4" w14:textId="4D1CB5E3" w:rsidR="00FC4962" w:rsidRPr="00772D4C" w:rsidRDefault="00FC4962" w:rsidP="00FC4962">
            <w:pPr>
              <w:jc w:val="both"/>
              <w:rPr>
                <w:rFonts w:eastAsia="Arial"/>
                <w:lang w:val="es-ES"/>
              </w:rPr>
            </w:pPr>
            <w:r w:rsidRPr="00772D4C">
              <w:rPr>
                <w:rFonts w:eastAsia="Arial"/>
                <w:lang w:val="es-ES"/>
              </w:rPr>
              <w:lastRenderedPageBreak/>
              <w:t>El Comprador acuerda en este acto no oponerse legalmente a la ejecución de la Prenda por parte del Vendedor.  En consecuencia, el Comprador acepta que, ante la existencia de un incumplimiento a su cargo, el Vendedor o la persona que éste designe como depositario, tomará posesión inmediata de los Bienes Pignorados, sin necesidad de requerimiento adicional alguno.</w:t>
            </w:r>
          </w:p>
          <w:p w14:paraId="3BB343C4" w14:textId="77777777" w:rsidR="00FC4962" w:rsidRPr="00772D4C" w:rsidRDefault="00FC4962" w:rsidP="00FC4962">
            <w:pPr>
              <w:jc w:val="both"/>
              <w:rPr>
                <w:rFonts w:eastAsia="Arial"/>
                <w:lang w:val="es-ES"/>
              </w:rPr>
            </w:pPr>
          </w:p>
          <w:p w14:paraId="4763C866" w14:textId="77777777" w:rsidR="00A30BF5" w:rsidRPr="00772D4C" w:rsidRDefault="00FC4962" w:rsidP="00FC4962">
            <w:pPr>
              <w:jc w:val="both"/>
              <w:rPr>
                <w:rFonts w:eastAsia="Arial"/>
                <w:lang w:val="es-ES"/>
              </w:rPr>
            </w:pPr>
            <w:r w:rsidRPr="00772D4C">
              <w:rPr>
                <w:rFonts w:eastAsia="Arial"/>
                <w:lang w:val="es-ES"/>
              </w:rPr>
              <w:t>Todos los derechos del Vendedor derivados del presente Contrato, la constitución de la Prenda sobre los Bienes Pignorados y todas las obligaciones del Comprador conforme al presente Contrato serán absolutas e incondicionales.</w:t>
            </w:r>
          </w:p>
          <w:p w14:paraId="0DEFBFA9" w14:textId="00C83645" w:rsidR="00DF7E44" w:rsidRPr="00772D4C" w:rsidRDefault="00DF7E44" w:rsidP="00FC4962">
            <w:pPr>
              <w:jc w:val="both"/>
              <w:rPr>
                <w:rFonts w:eastAsia="Arial"/>
                <w:lang w:val="es-ES"/>
              </w:rPr>
            </w:pPr>
          </w:p>
        </w:tc>
      </w:tr>
    </w:tbl>
    <w:p w14:paraId="29A4F261" w14:textId="26591B13" w:rsidR="0080014D" w:rsidRPr="00FC4962" w:rsidRDefault="0080014D" w:rsidP="00170DEB">
      <w:pPr>
        <w:jc w:val="both"/>
        <w:rPr>
          <w:rFonts w:eastAsia="Arial"/>
          <w:color w:val="000000"/>
          <w:lang w:val="es-ES"/>
        </w:rPr>
      </w:pPr>
    </w:p>
    <w:p w14:paraId="1028544C" w14:textId="1300E855" w:rsidR="00FB5D0B" w:rsidRPr="00FC4962" w:rsidRDefault="00FB5D0B" w:rsidP="00170DEB">
      <w:pPr>
        <w:jc w:val="both"/>
        <w:rPr>
          <w:rFonts w:eastAsia="Arial"/>
          <w:color w:val="000000"/>
          <w:lang w:val="es-ES"/>
        </w:rPr>
      </w:pPr>
      <w:r w:rsidRPr="00FC4962">
        <w:rPr>
          <w:rFonts w:eastAsia="Arial"/>
          <w:color w:val="000000"/>
          <w:lang w:val="es-ES"/>
        </w:rPr>
        <w:t xml:space="preserve">   </w:t>
      </w:r>
      <w:r w:rsidRPr="00FC4962">
        <w:rPr>
          <w:rFonts w:eastAsia="Arial"/>
          <w:color w:val="000000"/>
          <w:lang w:val="es-ES"/>
        </w:rPr>
        <w:br/>
      </w:r>
    </w:p>
    <w:p w14:paraId="07490CA2" w14:textId="69EA5BEA" w:rsidR="00FC0F87" w:rsidRDefault="00FC0F87">
      <w:r>
        <w:rPr>
          <w:rFonts w:eastAsia="Arial"/>
          <w:color w:val="000000"/>
          <w:lang w:val="es-ES"/>
        </w:rPr>
        <w:br w:type="column"/>
      </w:r>
    </w:p>
    <w:tbl>
      <w:tblPr>
        <w:tblStyle w:val="TableGrid"/>
        <w:tblW w:w="8926" w:type="dxa"/>
        <w:tblLook w:val="04A0" w:firstRow="1" w:lastRow="0" w:firstColumn="1" w:lastColumn="0" w:noHBand="0" w:noVBand="1"/>
      </w:tblPr>
      <w:tblGrid>
        <w:gridCol w:w="4227"/>
        <w:gridCol w:w="4699"/>
      </w:tblGrid>
      <w:tr w:rsidR="00FB5D0B" w:rsidRPr="00FB5D0B" w14:paraId="75FC2FDB" w14:textId="77777777" w:rsidTr="0076252E">
        <w:tc>
          <w:tcPr>
            <w:tcW w:w="4227" w:type="dxa"/>
          </w:tcPr>
          <w:p w14:paraId="49204B6D" w14:textId="77777777" w:rsidR="00FB5D0B" w:rsidRDefault="00FB5D0B" w:rsidP="0076252E">
            <w:pPr>
              <w:jc w:val="center"/>
              <w:rPr>
                <w:rFonts w:eastAsia="Libre Baskerville"/>
                <w:b/>
                <w:color w:val="000000"/>
                <w:lang w:val="en-US"/>
              </w:rPr>
            </w:pPr>
            <w:r w:rsidRPr="00FC3A5E">
              <w:rPr>
                <w:rFonts w:eastAsia="Libre Baskerville"/>
                <w:b/>
                <w:color w:val="000000"/>
                <w:lang w:val="en-US"/>
              </w:rPr>
              <w:t>Payment Schedule</w:t>
            </w:r>
          </w:p>
          <w:p w14:paraId="0E91E7DB" w14:textId="5E584133" w:rsidR="006432C5" w:rsidRPr="00FC3A5E" w:rsidRDefault="006432C5" w:rsidP="0076252E">
            <w:pPr>
              <w:jc w:val="center"/>
              <w:rPr>
                <w:rFonts w:eastAsia="Libre Baskerville"/>
                <w:bCs/>
                <w:color w:val="000000"/>
                <w:lang w:val="en-US"/>
              </w:rPr>
            </w:pPr>
            <w:r w:rsidRPr="00FC3A5E">
              <w:rPr>
                <w:rFonts w:eastAsia="Libre Baskerville"/>
                <w:bCs/>
                <w:color w:val="000000"/>
                <w:lang w:val="en-US"/>
              </w:rPr>
              <w:t xml:space="preserve">Referenced in </w:t>
            </w:r>
            <w:r w:rsidR="007F2518">
              <w:rPr>
                <w:rFonts w:eastAsia="Libre Baskerville"/>
                <w:bCs/>
                <w:color w:val="000000"/>
                <w:lang w:val="en-US"/>
              </w:rPr>
              <w:t>S</w:t>
            </w:r>
            <w:r w:rsidRPr="00FC3A5E">
              <w:rPr>
                <w:rFonts w:eastAsia="Libre Baskerville"/>
                <w:bCs/>
                <w:color w:val="000000"/>
                <w:lang w:val="en-US"/>
              </w:rPr>
              <w:t>ection “</w:t>
            </w:r>
            <w:r w:rsidR="00DF7E44">
              <w:rPr>
                <w:rFonts w:eastAsia="Libre Baskerville"/>
                <w:bCs/>
                <w:color w:val="000000"/>
                <w:lang w:val="en-US"/>
              </w:rPr>
              <w:t>b</w:t>
            </w:r>
            <w:r w:rsidRPr="00FC3A5E">
              <w:rPr>
                <w:rFonts w:eastAsia="Libre Baskerville"/>
                <w:bCs/>
                <w:color w:val="000000"/>
                <w:lang w:val="en-US"/>
              </w:rPr>
              <w:t>)” of current Exhibit “C”</w:t>
            </w:r>
          </w:p>
        </w:tc>
        <w:tc>
          <w:tcPr>
            <w:tcW w:w="4699" w:type="dxa"/>
          </w:tcPr>
          <w:p w14:paraId="0E7883F8" w14:textId="77777777" w:rsidR="00FB5D0B" w:rsidRPr="00FC3A5E" w:rsidRDefault="00FB5D0B" w:rsidP="0076252E">
            <w:pPr>
              <w:jc w:val="center"/>
              <w:rPr>
                <w:rFonts w:eastAsia="Libre Baskerville"/>
                <w:b/>
                <w:color w:val="000000"/>
                <w:lang w:val="es-MX"/>
              </w:rPr>
            </w:pPr>
            <w:r w:rsidRPr="00FC3A5E">
              <w:rPr>
                <w:rFonts w:eastAsia="Libre Baskerville"/>
                <w:b/>
                <w:color w:val="000000"/>
              </w:rPr>
              <w:t>Calendario de Pagos</w:t>
            </w:r>
          </w:p>
          <w:p w14:paraId="406B788A" w14:textId="741EE1B1" w:rsidR="00FB5D0B" w:rsidRPr="00FC3A5E" w:rsidRDefault="00FC4506">
            <w:pPr>
              <w:jc w:val="center"/>
              <w:rPr>
                <w:rFonts w:eastAsia="Libre Baskerville"/>
                <w:color w:val="000000"/>
                <w:lang w:val="es-MX"/>
              </w:rPr>
            </w:pPr>
            <w:r w:rsidRPr="00FC3A5E">
              <w:rPr>
                <w:rFonts w:eastAsia="Libre Baskerville"/>
                <w:color w:val="000000"/>
              </w:rPr>
              <w:t>Señalado en el Inciso “</w:t>
            </w:r>
            <w:r w:rsidR="00DF7E44">
              <w:rPr>
                <w:rFonts w:eastAsia="Libre Baskerville"/>
                <w:color w:val="000000"/>
              </w:rPr>
              <w:t>b</w:t>
            </w:r>
            <w:r w:rsidRPr="00FC3A5E">
              <w:rPr>
                <w:rFonts w:eastAsia="Libre Baskerville"/>
                <w:color w:val="000000"/>
              </w:rPr>
              <w:t>)” del presente Anexo “C”</w:t>
            </w:r>
          </w:p>
        </w:tc>
      </w:tr>
    </w:tbl>
    <w:p w14:paraId="23A52ECB" w14:textId="5ED5151F" w:rsidR="00FB5D0B" w:rsidRPr="00FB5D0B" w:rsidRDefault="00595F13" w:rsidP="00170DEB">
      <w:pPr>
        <w:jc w:val="both"/>
        <w:rPr>
          <w:rFonts w:eastAsia="Arial"/>
          <w:color w:val="000000"/>
        </w:rPr>
      </w:pPr>
      <w:r w:rsidRPr="00FC0F87">
        <w:rPr>
          <w:rFonts w:eastAsia="Arial"/>
          <w:noProof/>
          <w:color w:val="000000"/>
        </w:rPr>
        <w:drawing>
          <wp:anchor distT="0" distB="0" distL="114300" distR="114300" simplePos="0" relativeHeight="251661312" behindDoc="0" locked="0" layoutInCell="1" allowOverlap="1" wp14:anchorId="62BB84FE" wp14:editId="6BE7C0D7">
            <wp:simplePos x="0" y="0"/>
            <wp:positionH relativeFrom="margin">
              <wp:posOffset>1048385</wp:posOffset>
            </wp:positionH>
            <wp:positionV relativeFrom="paragraph">
              <wp:posOffset>195094</wp:posOffset>
            </wp:positionV>
            <wp:extent cx="3206115" cy="2735580"/>
            <wp:effectExtent l="0" t="0" r="0" b="0"/>
            <wp:wrapTopAndBottom/>
            <wp:docPr id="2562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6443" name="Picture 1"/>
                    <pic:cNvPicPr/>
                  </pic:nvPicPr>
                  <pic:blipFill>
                    <a:blip r:embed="rId19"/>
                    <a:stretch>
                      <a:fillRect/>
                    </a:stretch>
                  </pic:blipFill>
                  <pic:spPr>
                    <a:xfrm>
                      <a:off x="0" y="0"/>
                      <a:ext cx="3206115" cy="2735580"/>
                    </a:xfrm>
                    <a:prstGeom prst="rect">
                      <a:avLst/>
                    </a:prstGeom>
                  </pic:spPr>
                </pic:pic>
              </a:graphicData>
            </a:graphic>
            <wp14:sizeRelH relativeFrom="page">
              <wp14:pctWidth>0</wp14:pctWidth>
            </wp14:sizeRelH>
            <wp14:sizeRelV relativeFrom="page">
              <wp14:pctHeight>0</wp14:pctHeight>
            </wp14:sizeRelV>
          </wp:anchor>
        </w:drawing>
      </w:r>
    </w:p>
    <w:p w14:paraId="3236F7AB" w14:textId="605CBE69" w:rsidR="0076252E" w:rsidRDefault="0076252E">
      <w:pPr>
        <w:jc w:val="both"/>
        <w:rPr>
          <w:rFonts w:eastAsia="Arial"/>
          <w:color w:val="000000"/>
        </w:rPr>
      </w:pPr>
    </w:p>
    <w:p w14:paraId="50C59A2E" w14:textId="48FBFF6A" w:rsidR="0076252E" w:rsidRPr="00C21296" w:rsidRDefault="0076252E">
      <w:pPr>
        <w:jc w:val="both"/>
        <w:rPr>
          <w:rFonts w:eastAsia="Arial"/>
          <w:color w:val="000000"/>
        </w:rPr>
      </w:pPr>
      <w:r w:rsidRPr="00C21296">
        <w:rPr>
          <w:rFonts w:eastAsia="Arial"/>
          <w:color w:val="000000"/>
        </w:rPr>
        <w:t>*Los pagos aquí señalados son en Pesos moneda de los Estado</w:t>
      </w:r>
      <w:r w:rsidR="00A11065">
        <w:rPr>
          <w:rFonts w:eastAsia="Arial"/>
          <w:color w:val="000000"/>
        </w:rPr>
        <w:t>s</w:t>
      </w:r>
      <w:r w:rsidRPr="00C21296">
        <w:rPr>
          <w:rFonts w:eastAsia="Arial"/>
          <w:color w:val="000000"/>
        </w:rPr>
        <w:t xml:space="preserve"> Unidos Mexicanos  </w:t>
      </w:r>
    </w:p>
    <w:p w14:paraId="6D5A48F8" w14:textId="22746B80" w:rsidR="00FB5D0B" w:rsidRDefault="0076252E" w:rsidP="00D25E7D">
      <w:pPr>
        <w:jc w:val="both"/>
        <w:rPr>
          <w:rStyle w:val="y2iqfc"/>
          <w:rFonts w:cs="Courier New"/>
          <w:color w:val="202124"/>
          <w:lang w:val="en" w:eastAsia="es-MX"/>
        </w:rPr>
      </w:pPr>
      <w:r w:rsidRPr="00FC3A5E">
        <w:rPr>
          <w:rFonts w:ascii="Courier New" w:eastAsia="Arial" w:hAnsi="Courier New" w:cs="Courier New"/>
          <w:color w:val="000000"/>
          <w:sz w:val="20"/>
          <w:szCs w:val="20"/>
          <w:lang w:val="en-US" w:eastAsia="es-MX"/>
        </w:rPr>
        <w:t xml:space="preserve">* </w:t>
      </w:r>
      <w:r w:rsidR="00C21296" w:rsidRPr="00FC3A5E">
        <w:rPr>
          <w:rStyle w:val="y2iqfc"/>
          <w:rFonts w:cs="Courier New"/>
          <w:color w:val="202124"/>
          <w:lang w:val="en" w:eastAsia="es-MX"/>
        </w:rPr>
        <w:t xml:space="preserve">The payments indicated here are in Pesos, </w:t>
      </w:r>
      <w:r w:rsidR="00C2565E">
        <w:rPr>
          <w:rStyle w:val="y2iqfc"/>
          <w:color w:val="202124"/>
          <w:lang w:val="en"/>
        </w:rPr>
        <w:t xml:space="preserve">lawful </w:t>
      </w:r>
      <w:r w:rsidR="00C21296" w:rsidRPr="00FC3A5E">
        <w:rPr>
          <w:rStyle w:val="y2iqfc"/>
          <w:rFonts w:cs="Courier New"/>
          <w:color w:val="202124"/>
          <w:lang w:val="en" w:eastAsia="es-MX"/>
        </w:rPr>
        <w:t>currency of Mexic</w:t>
      </w:r>
      <w:r w:rsidR="00C2565E">
        <w:rPr>
          <w:rStyle w:val="y2iqfc"/>
          <w:color w:val="202124"/>
          <w:lang w:val="en"/>
        </w:rPr>
        <w:t>o</w:t>
      </w:r>
      <w:r w:rsidR="00C21296" w:rsidRPr="00FC3A5E">
        <w:rPr>
          <w:rStyle w:val="y2iqfc"/>
          <w:rFonts w:cs="Courier New"/>
          <w:color w:val="202124"/>
          <w:lang w:val="en" w:eastAsia="es-MX"/>
        </w:rPr>
        <w:t>.</w:t>
      </w:r>
    </w:p>
    <w:p w14:paraId="437D6B57" w14:textId="3E6CCB63" w:rsidR="00FC0F87" w:rsidRPr="00FC3A5E" w:rsidRDefault="00FC0F87" w:rsidP="00D25E7D">
      <w:pPr>
        <w:jc w:val="both"/>
        <w:rPr>
          <w:rFonts w:eastAsia="Arial"/>
          <w:color w:val="000000"/>
          <w:lang w:val="en-US"/>
        </w:rPr>
      </w:pPr>
      <w:r>
        <w:rPr>
          <w:rStyle w:val="y2iqfc"/>
          <w:rFonts w:cs="Courier New"/>
          <w:color w:val="202124"/>
          <w:lang w:val="en" w:eastAsia="es-MX"/>
        </w:rPr>
        <w:br w:type="column"/>
      </w:r>
    </w:p>
    <w:tbl>
      <w:tblPr>
        <w:tblStyle w:val="TableGrid"/>
        <w:tblW w:w="8926" w:type="dxa"/>
        <w:tblLook w:val="04A0" w:firstRow="1" w:lastRow="0" w:firstColumn="1" w:lastColumn="0" w:noHBand="0" w:noVBand="1"/>
      </w:tblPr>
      <w:tblGrid>
        <w:gridCol w:w="4227"/>
        <w:gridCol w:w="4699"/>
      </w:tblGrid>
      <w:tr w:rsidR="00FC0F87" w:rsidRPr="00FB5D0B" w14:paraId="1805870F" w14:textId="77777777" w:rsidTr="0030792B">
        <w:tc>
          <w:tcPr>
            <w:tcW w:w="4227" w:type="dxa"/>
          </w:tcPr>
          <w:p w14:paraId="3D8BD327" w14:textId="74ACBEA3" w:rsidR="00FC0F87" w:rsidRDefault="00FC0F87" w:rsidP="0030792B">
            <w:pPr>
              <w:jc w:val="center"/>
              <w:rPr>
                <w:rFonts w:eastAsia="Libre Baskerville"/>
                <w:b/>
                <w:color w:val="000000"/>
                <w:lang w:val="en-US"/>
              </w:rPr>
            </w:pPr>
            <w:r w:rsidRPr="00FC0F87">
              <w:rPr>
                <w:rFonts w:eastAsia="Libre Baskerville"/>
                <w:b/>
                <w:color w:val="000000"/>
                <w:lang w:val="en-US"/>
              </w:rPr>
              <w:t>Collateral’s Partial Release</w:t>
            </w:r>
          </w:p>
          <w:p w14:paraId="3830643F" w14:textId="0A030F73" w:rsidR="00FC0F87" w:rsidRPr="00FC3A5E" w:rsidRDefault="00FC0F87" w:rsidP="0030792B">
            <w:pPr>
              <w:jc w:val="center"/>
              <w:rPr>
                <w:rFonts w:eastAsia="Libre Baskerville"/>
                <w:bCs/>
                <w:color w:val="000000"/>
                <w:lang w:val="en-US"/>
              </w:rPr>
            </w:pPr>
            <w:r w:rsidRPr="00FC3A5E">
              <w:rPr>
                <w:rFonts w:eastAsia="Libre Baskerville"/>
                <w:bCs/>
                <w:color w:val="000000"/>
                <w:lang w:val="en-US"/>
              </w:rPr>
              <w:t>Referenced in current Exhibit “C”</w:t>
            </w:r>
          </w:p>
        </w:tc>
        <w:tc>
          <w:tcPr>
            <w:tcW w:w="4699" w:type="dxa"/>
          </w:tcPr>
          <w:p w14:paraId="3382A000" w14:textId="00EF364C" w:rsidR="00FC0F87" w:rsidRPr="00FC3A5E" w:rsidRDefault="00FC0F87" w:rsidP="0030792B">
            <w:pPr>
              <w:jc w:val="center"/>
              <w:rPr>
                <w:rFonts w:eastAsia="Libre Baskerville"/>
                <w:b/>
                <w:color w:val="000000"/>
                <w:lang w:val="es-MX"/>
              </w:rPr>
            </w:pPr>
            <w:r w:rsidRPr="00FC0F87">
              <w:rPr>
                <w:rFonts w:eastAsia="Libre Baskerville"/>
                <w:b/>
                <w:color w:val="000000"/>
              </w:rPr>
              <w:t>Liberación Parcial de la Prenda</w:t>
            </w:r>
          </w:p>
          <w:p w14:paraId="3540F50B" w14:textId="7A782F5B" w:rsidR="00FC0F87" w:rsidRPr="00FC3A5E" w:rsidRDefault="00FC0F87" w:rsidP="0030792B">
            <w:pPr>
              <w:jc w:val="center"/>
              <w:rPr>
                <w:rFonts w:eastAsia="Libre Baskerville"/>
                <w:color w:val="000000"/>
                <w:lang w:val="es-MX"/>
              </w:rPr>
            </w:pPr>
            <w:r w:rsidRPr="00FC3A5E">
              <w:rPr>
                <w:rFonts w:eastAsia="Libre Baskerville"/>
                <w:color w:val="000000"/>
              </w:rPr>
              <w:t xml:space="preserve">Señalado </w:t>
            </w:r>
            <w:r>
              <w:rPr>
                <w:rFonts w:eastAsia="Libre Baskerville"/>
                <w:color w:val="000000"/>
              </w:rPr>
              <w:t>en el</w:t>
            </w:r>
            <w:r w:rsidRPr="00FC3A5E">
              <w:rPr>
                <w:rFonts w:eastAsia="Libre Baskerville"/>
                <w:color w:val="000000"/>
              </w:rPr>
              <w:t xml:space="preserve"> presente Anexo “C”</w:t>
            </w:r>
          </w:p>
        </w:tc>
      </w:tr>
    </w:tbl>
    <w:p w14:paraId="2A93986C" w14:textId="632169B6" w:rsidR="00FC0F87" w:rsidRDefault="00FC0F87" w:rsidP="00D25E7D">
      <w:pPr>
        <w:jc w:val="both"/>
        <w:rPr>
          <w:rFonts w:eastAsia="Arial"/>
          <w:color w:val="000000"/>
        </w:rPr>
      </w:pPr>
    </w:p>
    <w:p w14:paraId="64ADF964" w14:textId="7C9C77B3" w:rsidR="00FC0F87" w:rsidRDefault="00FC0F87" w:rsidP="00D25E7D">
      <w:pPr>
        <w:jc w:val="both"/>
        <w:rPr>
          <w:rFonts w:eastAsia="Arial"/>
          <w:color w:val="000000"/>
        </w:rPr>
      </w:pPr>
    </w:p>
    <w:p w14:paraId="7E9ECB9A" w14:textId="13E15631" w:rsidR="006E177D" w:rsidRPr="00FC0F87" w:rsidRDefault="00933307" w:rsidP="00D25E7D">
      <w:pPr>
        <w:jc w:val="both"/>
        <w:rPr>
          <w:rFonts w:eastAsia="Arial"/>
          <w:color w:val="000000"/>
        </w:rPr>
      </w:pPr>
      <w:r w:rsidRPr="00FC0F87">
        <w:rPr>
          <w:rFonts w:eastAsia="Arial"/>
          <w:noProof/>
          <w:color w:val="000000"/>
        </w:rPr>
        <w:drawing>
          <wp:anchor distT="0" distB="0" distL="114300" distR="114300" simplePos="0" relativeHeight="251662336" behindDoc="0" locked="0" layoutInCell="1" allowOverlap="1" wp14:anchorId="3187C92B" wp14:editId="46B45EEE">
            <wp:simplePos x="0" y="0"/>
            <wp:positionH relativeFrom="margin">
              <wp:posOffset>65405</wp:posOffset>
            </wp:positionH>
            <wp:positionV relativeFrom="paragraph">
              <wp:posOffset>636270</wp:posOffset>
            </wp:positionV>
            <wp:extent cx="5577840" cy="2542540"/>
            <wp:effectExtent l="0" t="0" r="0" b="0"/>
            <wp:wrapTopAndBottom/>
            <wp:docPr id="195402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2592" name="Picture 1"/>
                    <pic:cNvPicPr/>
                  </pic:nvPicPr>
                  <pic:blipFill>
                    <a:blip r:embed="rId20"/>
                    <a:stretch>
                      <a:fillRect/>
                    </a:stretch>
                  </pic:blipFill>
                  <pic:spPr>
                    <a:xfrm>
                      <a:off x="0" y="0"/>
                      <a:ext cx="5577840" cy="2542540"/>
                    </a:xfrm>
                    <a:prstGeom prst="rect">
                      <a:avLst/>
                    </a:prstGeom>
                  </pic:spPr>
                </pic:pic>
              </a:graphicData>
            </a:graphic>
            <wp14:sizeRelH relativeFrom="page">
              <wp14:pctWidth>0</wp14:pctWidth>
            </wp14:sizeRelH>
            <wp14:sizeRelV relativeFrom="page">
              <wp14:pctHeight>0</wp14:pctHeight>
            </wp14:sizeRelV>
          </wp:anchor>
        </w:drawing>
      </w:r>
      <w:r w:rsidR="006E177D">
        <w:rPr>
          <w:rFonts w:eastAsia="Arial"/>
          <w:color w:val="000000"/>
        </w:rPr>
        <w:br w:type="column"/>
      </w:r>
    </w:p>
    <w:tbl>
      <w:tblPr>
        <w:tblStyle w:val="TableGrid"/>
        <w:tblW w:w="8926" w:type="dxa"/>
        <w:tblLook w:val="04A0" w:firstRow="1" w:lastRow="0" w:firstColumn="1" w:lastColumn="0" w:noHBand="0" w:noVBand="1"/>
      </w:tblPr>
      <w:tblGrid>
        <w:gridCol w:w="4106"/>
        <w:gridCol w:w="4820"/>
      </w:tblGrid>
      <w:tr w:rsidR="008D5C21" w:rsidRPr="0080014D" w14:paraId="59647265" w14:textId="77777777" w:rsidTr="0000205D">
        <w:tc>
          <w:tcPr>
            <w:tcW w:w="4106" w:type="dxa"/>
          </w:tcPr>
          <w:p w14:paraId="722D28AD" w14:textId="77777777" w:rsidR="008D5C21" w:rsidRPr="00F01996" w:rsidRDefault="008D5C21" w:rsidP="008D5C21">
            <w:pPr>
              <w:jc w:val="center"/>
              <w:rPr>
                <w:rFonts w:eastAsia="Libre Baskerville"/>
                <w:b/>
                <w:color w:val="000000"/>
                <w:lang w:val="en-US"/>
              </w:rPr>
            </w:pPr>
            <w:r w:rsidRPr="00E64D55">
              <w:rPr>
                <w:rFonts w:eastAsia="Arial"/>
                <w:color w:val="000000"/>
                <w:lang w:val="es-ES"/>
              </w:rPr>
              <w:br w:type="page"/>
            </w:r>
            <w:r w:rsidRPr="00F01996">
              <w:rPr>
                <w:rFonts w:eastAsia="Libre Baskerville"/>
                <w:b/>
                <w:color w:val="000000"/>
                <w:lang w:val="en-US"/>
              </w:rPr>
              <w:t>Exhibit “</w:t>
            </w:r>
            <w:r>
              <w:rPr>
                <w:rFonts w:eastAsia="Libre Baskerville"/>
                <w:b/>
                <w:color w:val="000000"/>
                <w:lang w:val="en-US"/>
              </w:rPr>
              <w:t>D</w:t>
            </w:r>
            <w:r w:rsidRPr="00F01996">
              <w:rPr>
                <w:rFonts w:eastAsia="Libre Baskerville"/>
                <w:b/>
                <w:color w:val="000000"/>
                <w:lang w:val="en-US"/>
              </w:rPr>
              <w:t>”</w:t>
            </w:r>
          </w:p>
        </w:tc>
        <w:tc>
          <w:tcPr>
            <w:tcW w:w="4820" w:type="dxa"/>
          </w:tcPr>
          <w:p w14:paraId="497E5CD9" w14:textId="77777777" w:rsidR="008D5C21" w:rsidRPr="0080014D" w:rsidRDefault="008D5C21" w:rsidP="008D5C21">
            <w:pPr>
              <w:jc w:val="center"/>
              <w:rPr>
                <w:rFonts w:eastAsia="Libre Baskerville"/>
                <w:b/>
                <w:color w:val="000000"/>
                <w:lang w:val="es-MX"/>
              </w:rPr>
            </w:pPr>
            <w:r w:rsidRPr="0080014D">
              <w:rPr>
                <w:rFonts w:eastAsia="Libre Baskerville"/>
                <w:b/>
                <w:color w:val="000000"/>
                <w:lang w:val="es-MX"/>
              </w:rPr>
              <w:t>Anexo “</w:t>
            </w:r>
            <w:r>
              <w:rPr>
                <w:rFonts w:eastAsia="Libre Baskerville"/>
                <w:b/>
                <w:color w:val="000000"/>
                <w:lang w:val="es-MX"/>
              </w:rPr>
              <w:t>D</w:t>
            </w:r>
            <w:r w:rsidRPr="0080014D">
              <w:rPr>
                <w:rFonts w:eastAsia="Libre Baskerville"/>
                <w:b/>
                <w:color w:val="000000"/>
                <w:lang w:val="es-MX"/>
              </w:rPr>
              <w:t>”</w:t>
            </w:r>
          </w:p>
          <w:p w14:paraId="0FBCCF2C" w14:textId="77777777" w:rsidR="008D5C21" w:rsidRPr="0080014D" w:rsidRDefault="008D5C21" w:rsidP="008D5C21">
            <w:pPr>
              <w:jc w:val="center"/>
              <w:rPr>
                <w:rFonts w:eastAsia="Libre Baskerville"/>
                <w:b/>
                <w:color w:val="000000"/>
                <w:lang w:val="es-MX"/>
              </w:rPr>
            </w:pPr>
          </w:p>
        </w:tc>
      </w:tr>
      <w:tr w:rsidR="008D5C21" w:rsidRPr="0080014D" w14:paraId="78D9949F" w14:textId="77777777" w:rsidTr="0000205D">
        <w:tc>
          <w:tcPr>
            <w:tcW w:w="4106" w:type="dxa"/>
          </w:tcPr>
          <w:p w14:paraId="7D857B5B" w14:textId="77777777" w:rsidR="008D5C21" w:rsidRDefault="008D5C21" w:rsidP="008D5C21">
            <w:pPr>
              <w:jc w:val="center"/>
              <w:rPr>
                <w:rFonts w:eastAsia="Libre Baskerville"/>
                <w:b/>
                <w:color w:val="000000"/>
                <w:lang w:val="en-US"/>
              </w:rPr>
            </w:pPr>
            <w:r>
              <w:rPr>
                <w:rFonts w:eastAsia="Libre Baskerville"/>
                <w:b/>
                <w:color w:val="000000"/>
                <w:lang w:val="en-US"/>
              </w:rPr>
              <w:t>Installation</w:t>
            </w:r>
          </w:p>
          <w:p w14:paraId="04DA5D21" w14:textId="77777777" w:rsidR="008D5C21" w:rsidRPr="00F01996" w:rsidRDefault="008D5C21" w:rsidP="008D5C21">
            <w:pPr>
              <w:rPr>
                <w:rFonts w:eastAsia="Libre Baskerville"/>
                <w:b/>
                <w:color w:val="000000"/>
                <w:lang w:val="en-US"/>
              </w:rPr>
            </w:pPr>
          </w:p>
        </w:tc>
        <w:tc>
          <w:tcPr>
            <w:tcW w:w="4820" w:type="dxa"/>
          </w:tcPr>
          <w:p w14:paraId="48337342" w14:textId="77777777" w:rsidR="008D5C21" w:rsidRPr="0080014D" w:rsidRDefault="008D5C21" w:rsidP="008D5C21">
            <w:pPr>
              <w:jc w:val="center"/>
              <w:rPr>
                <w:rFonts w:eastAsia="Libre Baskerville"/>
                <w:b/>
                <w:color w:val="000000"/>
                <w:lang w:val="es-MX"/>
              </w:rPr>
            </w:pPr>
            <w:r>
              <w:rPr>
                <w:rFonts w:eastAsia="Libre Baskerville"/>
                <w:b/>
                <w:color w:val="000000"/>
                <w:lang w:val="es-MX"/>
              </w:rPr>
              <w:t>Instalación</w:t>
            </w:r>
          </w:p>
        </w:tc>
      </w:tr>
      <w:tr w:rsidR="008D5C21" w:rsidRPr="0080014D" w14:paraId="094F7416" w14:textId="77777777" w:rsidTr="0000205D">
        <w:tc>
          <w:tcPr>
            <w:tcW w:w="4106" w:type="dxa"/>
          </w:tcPr>
          <w:p w14:paraId="4E279C4F" w14:textId="14C5CFB5" w:rsidR="008D5C21" w:rsidRPr="00804CC1" w:rsidRDefault="008D5C21" w:rsidP="008D5C21">
            <w:pPr>
              <w:jc w:val="both"/>
              <w:rPr>
                <w:rFonts w:eastAsia="Libre Baskerville"/>
                <w:bCs/>
                <w:color w:val="000000"/>
                <w:lang w:val="en-US"/>
              </w:rPr>
            </w:pPr>
            <w:r w:rsidRPr="00804CC1">
              <w:rPr>
                <w:rFonts w:eastAsia="Libre Baskerville"/>
                <w:bCs/>
                <w:color w:val="000000"/>
                <w:lang w:val="en-US"/>
              </w:rPr>
              <w:t xml:space="preserve">The installation will take place at the </w:t>
            </w:r>
            <w:r w:rsidR="00933307" w:rsidRPr="006C0177">
              <w:rPr>
                <w:rFonts w:eastAsia="Arial"/>
                <w:bCs/>
                <w:color w:val="000000"/>
                <w:highlight w:val="yellow"/>
                <w:lang w:val="en-US"/>
              </w:rPr>
              <w:t xml:space="preserve">Planta </w:t>
            </w:r>
            <w:proofErr w:type="spellStart"/>
            <w:r w:rsidR="00933307" w:rsidRPr="006C0177">
              <w:rPr>
                <w:rFonts w:eastAsia="Arial"/>
                <w:bCs/>
                <w:color w:val="000000"/>
                <w:highlight w:val="yellow"/>
                <w:lang w:val="en-US"/>
              </w:rPr>
              <w:t>Rotoplas</w:t>
            </w:r>
            <w:proofErr w:type="spellEnd"/>
            <w:r w:rsidR="00933307" w:rsidRPr="006C0177">
              <w:rPr>
                <w:rFonts w:eastAsia="Arial"/>
                <w:bCs/>
                <w:color w:val="000000"/>
                <w:highlight w:val="yellow"/>
                <w:lang w:val="en-US"/>
              </w:rPr>
              <w:t xml:space="preserve"> </w:t>
            </w:r>
            <w:proofErr w:type="spellStart"/>
            <w:r w:rsidR="00933307" w:rsidRPr="006C0177">
              <w:rPr>
                <w:rFonts w:eastAsia="Arial"/>
                <w:bCs/>
                <w:color w:val="000000"/>
                <w:highlight w:val="yellow"/>
                <w:lang w:val="en-US"/>
              </w:rPr>
              <w:t>Ixtapaluca</w:t>
            </w:r>
            <w:proofErr w:type="spellEnd"/>
            <w:r w:rsidR="00933307" w:rsidRPr="006C0177">
              <w:rPr>
                <w:rFonts w:eastAsia="Arial"/>
                <w:bCs/>
                <w:color w:val="000000"/>
                <w:highlight w:val="yellow"/>
                <w:lang w:val="en-US"/>
              </w:rPr>
              <w:t xml:space="preserve"> (19.29449, -98.89007</w:t>
            </w:r>
            <w:r w:rsidR="00933307" w:rsidRPr="00933307">
              <w:rPr>
                <w:rFonts w:eastAsia="Arial"/>
                <w:bCs/>
                <w:color w:val="000000"/>
                <w:highlight w:val="yellow"/>
                <w:lang w:val="en-US"/>
              </w:rPr>
              <w:t>)</w:t>
            </w:r>
            <w:r w:rsidRPr="00804CC1">
              <w:rPr>
                <w:rFonts w:eastAsia="Libre Baskerville"/>
                <w:bCs/>
                <w:color w:val="000000"/>
                <w:lang w:val="en-US"/>
              </w:rPr>
              <w:t>.</w:t>
            </w:r>
          </w:p>
          <w:p w14:paraId="60A468FA" w14:textId="77777777" w:rsidR="008D5C21" w:rsidRPr="00804CC1" w:rsidRDefault="008D5C21" w:rsidP="008D5C21">
            <w:pPr>
              <w:jc w:val="both"/>
              <w:rPr>
                <w:rFonts w:eastAsia="Libre Baskerville"/>
                <w:bCs/>
                <w:color w:val="000000"/>
                <w:lang w:val="en-US"/>
              </w:rPr>
            </w:pPr>
          </w:p>
          <w:p w14:paraId="1E5C1657" w14:textId="1A846605" w:rsidR="008D5C21" w:rsidRDefault="008D5C21" w:rsidP="008D5C21">
            <w:pPr>
              <w:jc w:val="both"/>
              <w:rPr>
                <w:rFonts w:eastAsia="Libre Baskerville"/>
                <w:bCs/>
                <w:color w:val="000000"/>
                <w:lang w:val="en-US"/>
              </w:rPr>
            </w:pPr>
            <w:r w:rsidRPr="004D59BB">
              <w:rPr>
                <w:rFonts w:eastAsia="Libre Baskerville"/>
                <w:bCs/>
                <w:color w:val="000000"/>
                <w:lang w:val="en-US"/>
              </w:rPr>
              <w:t xml:space="preserve">The installation consists of </w:t>
            </w:r>
            <w:r w:rsidR="00933307">
              <w:rPr>
                <w:rFonts w:eastAsia="Libre Baskerville"/>
                <w:bCs/>
                <w:color w:val="000000"/>
                <w:lang w:val="en-US"/>
              </w:rPr>
              <w:t>1,324</w:t>
            </w:r>
            <w:r w:rsidRPr="004D59BB">
              <w:rPr>
                <w:rFonts w:eastAsia="Libre Baskerville"/>
                <w:bCs/>
                <w:color w:val="000000"/>
                <w:lang w:val="en-US"/>
              </w:rPr>
              <w:t xml:space="preserve"> </w:t>
            </w:r>
            <w:r w:rsidR="00933307">
              <w:rPr>
                <w:rFonts w:eastAsia="Libre Baskerville"/>
                <w:bCs/>
                <w:color w:val="000000"/>
                <w:lang w:val="en-US"/>
              </w:rPr>
              <w:t>680</w:t>
            </w:r>
            <w:r w:rsidRPr="004D59BB">
              <w:rPr>
                <w:rFonts w:eastAsia="Libre Baskerville"/>
                <w:bCs/>
                <w:color w:val="000000"/>
                <w:lang w:val="en-US"/>
              </w:rPr>
              <w:t xml:space="preserve">-watt solar panels connected to a </w:t>
            </w:r>
            <w:r w:rsidR="00933307">
              <w:rPr>
                <w:rFonts w:eastAsia="Libre Baskerville"/>
                <w:bCs/>
                <w:color w:val="000000"/>
                <w:lang w:val="en-US"/>
              </w:rPr>
              <w:t>44</w:t>
            </w:r>
            <w:r w:rsidRPr="004D59BB">
              <w:rPr>
                <w:rFonts w:eastAsia="Libre Baskerville"/>
                <w:bCs/>
                <w:color w:val="000000"/>
                <w:lang w:val="en-US"/>
              </w:rPr>
              <w:t xml:space="preserve">0V solar inverter. It will be carried out according to the accommodation proposed in the document attached to this </w:t>
            </w:r>
            <w:del w:id="130" w:author="Jason Potts" w:date="2025-09-19T12:06:00Z" w16du:dateUtc="2025-09-19T18:06:00Z">
              <w:r w:rsidRPr="004D59BB" w:rsidDel="005F37FD">
                <w:rPr>
                  <w:rFonts w:eastAsia="Libre Baskerville"/>
                  <w:bCs/>
                  <w:color w:val="000000"/>
                  <w:lang w:val="en-US"/>
                </w:rPr>
                <w:delText>Annex</w:delText>
              </w:r>
            </w:del>
            <w:ins w:id="131" w:author="Jason Potts" w:date="2025-09-19T12:06:00Z" w16du:dateUtc="2025-09-19T18:06:00Z">
              <w:r w:rsidR="005F37FD">
                <w:rPr>
                  <w:rFonts w:eastAsia="Libre Baskerville"/>
                  <w:bCs/>
                  <w:color w:val="000000"/>
                  <w:lang w:val="en-US"/>
                </w:rPr>
                <w:t>Exhibit</w:t>
              </w:r>
            </w:ins>
            <w:r w:rsidRPr="004D59BB">
              <w:rPr>
                <w:rFonts w:eastAsia="Libre Baskerville"/>
                <w:bCs/>
                <w:color w:val="000000"/>
                <w:lang w:val="en-US"/>
              </w:rPr>
              <w:t>, subject to modifications or adjustments not considered at the signing of this contract.</w:t>
            </w:r>
          </w:p>
          <w:p w14:paraId="4DD1C113" w14:textId="77777777" w:rsidR="008D5C21" w:rsidRDefault="008D5C21" w:rsidP="008D5C21">
            <w:pPr>
              <w:jc w:val="both"/>
              <w:rPr>
                <w:rFonts w:eastAsia="Libre Baskerville"/>
                <w:bCs/>
                <w:color w:val="000000"/>
                <w:lang w:val="en-US"/>
              </w:rPr>
            </w:pPr>
          </w:p>
          <w:p w14:paraId="02E8DBF5" w14:textId="77777777" w:rsidR="008D5C21" w:rsidRDefault="008D5C21" w:rsidP="008D5C21">
            <w:pPr>
              <w:jc w:val="both"/>
              <w:rPr>
                <w:rFonts w:eastAsia="Libre Baskerville"/>
                <w:bCs/>
                <w:color w:val="000000"/>
                <w:lang w:val="en-US"/>
              </w:rPr>
            </w:pPr>
            <w:r w:rsidRPr="00B06EDA">
              <w:rPr>
                <w:rFonts w:eastAsia="Libre Baskerville"/>
                <w:bCs/>
                <w:color w:val="000000"/>
                <w:lang w:val="en-US"/>
              </w:rPr>
              <w:t xml:space="preserve">The price of the project includes all costs associated with the conventional installation of the photovoltaic system, considering current regulations. This is: </w:t>
            </w:r>
            <w:r>
              <w:rPr>
                <w:rFonts w:eastAsia="Libre Baskerville"/>
                <w:bCs/>
                <w:color w:val="000000"/>
                <w:lang w:val="en-US"/>
              </w:rPr>
              <w:t>racking</w:t>
            </w:r>
            <w:r w:rsidRPr="00B06EDA">
              <w:rPr>
                <w:rFonts w:eastAsia="Libre Baskerville"/>
                <w:bCs/>
                <w:color w:val="000000"/>
                <w:lang w:val="en-US"/>
              </w:rPr>
              <w:t xml:space="preserve"> with drilling on slab or </w:t>
            </w:r>
            <w:r>
              <w:rPr>
                <w:rFonts w:eastAsia="Libre Baskerville"/>
                <w:bCs/>
                <w:color w:val="000000"/>
                <w:lang w:val="en-US"/>
              </w:rPr>
              <w:t xml:space="preserve">metal </w:t>
            </w:r>
            <w:r w:rsidRPr="00B06EDA">
              <w:rPr>
                <w:rFonts w:eastAsia="Libre Baskerville"/>
                <w:bCs/>
                <w:color w:val="000000"/>
                <w:lang w:val="en-US"/>
              </w:rPr>
              <w:t xml:space="preserve">sheet, </w:t>
            </w:r>
            <w:r>
              <w:rPr>
                <w:rFonts w:eastAsia="Libre Baskerville"/>
                <w:bCs/>
                <w:color w:val="000000"/>
                <w:lang w:val="en-US"/>
              </w:rPr>
              <w:t xml:space="preserve">DC and AC </w:t>
            </w:r>
            <w:r w:rsidRPr="00B06EDA">
              <w:rPr>
                <w:rFonts w:eastAsia="Libre Baskerville"/>
                <w:bCs/>
                <w:color w:val="000000"/>
                <w:lang w:val="en-US"/>
              </w:rPr>
              <w:t>wiring and piping, grounding and protection system, cabinets, fuses and connectors. The interconnection process with CFE and the inspection opinion of the Verification Unit are also included.</w:t>
            </w:r>
          </w:p>
          <w:p w14:paraId="3A4B089E" w14:textId="77777777" w:rsidR="008D5C21" w:rsidRDefault="008D5C21" w:rsidP="008D5C21">
            <w:pPr>
              <w:jc w:val="both"/>
              <w:rPr>
                <w:rFonts w:eastAsia="Libre Baskerville"/>
                <w:bCs/>
                <w:color w:val="000000"/>
                <w:lang w:val="en-US"/>
              </w:rPr>
            </w:pPr>
          </w:p>
          <w:p w14:paraId="6B965B3B" w14:textId="77777777" w:rsidR="008D5C21" w:rsidRPr="004D59BB" w:rsidRDefault="008D5C21" w:rsidP="008D5C21">
            <w:pPr>
              <w:jc w:val="both"/>
              <w:rPr>
                <w:rFonts w:eastAsia="Libre Baskerville"/>
                <w:bCs/>
                <w:color w:val="000000"/>
                <w:lang w:val="en-US"/>
              </w:rPr>
            </w:pPr>
            <w:r w:rsidRPr="00FF4043">
              <w:rPr>
                <w:rFonts w:eastAsia="Libre Baskerville"/>
                <w:bCs/>
                <w:color w:val="000000"/>
                <w:lang w:val="en-US"/>
              </w:rPr>
              <w:t>Any additional requirement from the client will have to be quoted with an additional investment.</w:t>
            </w:r>
          </w:p>
        </w:tc>
        <w:tc>
          <w:tcPr>
            <w:tcW w:w="4820" w:type="dxa"/>
          </w:tcPr>
          <w:p w14:paraId="0236E25E" w14:textId="29348090" w:rsidR="008D5C21" w:rsidRDefault="008D5C21" w:rsidP="008D5C21">
            <w:pPr>
              <w:jc w:val="both"/>
              <w:rPr>
                <w:rFonts w:eastAsia="Libre Baskerville"/>
                <w:bCs/>
                <w:color w:val="000000"/>
                <w:lang w:val="es-MX"/>
              </w:rPr>
            </w:pPr>
            <w:r w:rsidRPr="004D59BB">
              <w:rPr>
                <w:rFonts w:eastAsia="Libre Baskerville"/>
                <w:bCs/>
                <w:color w:val="000000"/>
                <w:lang w:val="es-MX"/>
              </w:rPr>
              <w:t xml:space="preserve">La instalación se llevará a cabo en </w:t>
            </w:r>
            <w:r w:rsidR="00933307" w:rsidRPr="00933307">
              <w:rPr>
                <w:rFonts w:eastAsia="Arial"/>
                <w:bCs/>
                <w:color w:val="000000"/>
                <w:highlight w:val="yellow"/>
                <w:lang w:val="es-ES"/>
              </w:rPr>
              <w:t>Planta Rotoplas Ixtapaluca (19.29449, -98.89007)</w:t>
            </w:r>
            <w:r w:rsidRPr="004D59BB">
              <w:rPr>
                <w:rFonts w:eastAsia="Libre Baskerville"/>
                <w:bCs/>
                <w:color w:val="000000"/>
                <w:lang w:val="es-MX"/>
              </w:rPr>
              <w:t>.</w:t>
            </w:r>
          </w:p>
          <w:p w14:paraId="0E96F443" w14:textId="77777777" w:rsidR="008D5C21" w:rsidRDefault="008D5C21" w:rsidP="008D5C21">
            <w:pPr>
              <w:jc w:val="both"/>
              <w:rPr>
                <w:rFonts w:eastAsia="Libre Baskerville"/>
                <w:bCs/>
                <w:color w:val="000000"/>
                <w:lang w:val="es-MX"/>
              </w:rPr>
            </w:pPr>
          </w:p>
          <w:p w14:paraId="50256617" w14:textId="77777777" w:rsidR="008D5C21" w:rsidRDefault="008D5C21" w:rsidP="008D5C21">
            <w:pPr>
              <w:jc w:val="both"/>
              <w:rPr>
                <w:rFonts w:eastAsia="Libre Baskerville"/>
                <w:bCs/>
                <w:color w:val="000000"/>
                <w:lang w:val="es-MX"/>
              </w:rPr>
            </w:pPr>
          </w:p>
          <w:p w14:paraId="45CA503B" w14:textId="108807A9" w:rsidR="008D5C21" w:rsidRDefault="008D5C21" w:rsidP="008D5C21">
            <w:pPr>
              <w:jc w:val="both"/>
              <w:rPr>
                <w:rFonts w:eastAsia="Libre Baskerville"/>
                <w:bCs/>
                <w:color w:val="000000"/>
              </w:rPr>
            </w:pPr>
            <w:r w:rsidRPr="004D59BB">
              <w:rPr>
                <w:rFonts w:eastAsia="Libre Baskerville"/>
                <w:bCs/>
                <w:color w:val="000000"/>
              </w:rPr>
              <w:t xml:space="preserve">La instalación consiste en </w:t>
            </w:r>
            <w:r w:rsidR="00933307">
              <w:rPr>
                <w:rFonts w:eastAsia="Libre Baskerville"/>
                <w:bCs/>
                <w:color w:val="000000"/>
              </w:rPr>
              <w:t>1,324</w:t>
            </w:r>
            <w:r w:rsidRPr="004D59BB">
              <w:rPr>
                <w:rFonts w:eastAsia="Libre Baskerville"/>
                <w:bCs/>
                <w:color w:val="000000"/>
              </w:rPr>
              <w:t xml:space="preserve"> paneles solares de </w:t>
            </w:r>
            <w:r w:rsidR="00933307">
              <w:rPr>
                <w:rFonts w:eastAsia="Libre Baskerville"/>
                <w:bCs/>
                <w:color w:val="000000"/>
              </w:rPr>
              <w:t>680</w:t>
            </w:r>
            <w:r w:rsidRPr="004D59BB">
              <w:rPr>
                <w:rFonts w:eastAsia="Libre Baskerville"/>
                <w:bCs/>
                <w:color w:val="000000"/>
              </w:rPr>
              <w:t xml:space="preserve"> watts conectados a un inversor solar de </w:t>
            </w:r>
            <w:r w:rsidR="00933307">
              <w:rPr>
                <w:rFonts w:eastAsia="Libre Baskerville"/>
                <w:bCs/>
                <w:color w:val="000000"/>
              </w:rPr>
              <w:t>44</w:t>
            </w:r>
            <w:r w:rsidRPr="004D59BB">
              <w:rPr>
                <w:rFonts w:eastAsia="Libre Baskerville"/>
                <w:bCs/>
                <w:color w:val="000000"/>
              </w:rPr>
              <w:t>0V. Se realizará de acuerdo al acomodo propuesto en el documento adjunto al presente Anexo, a reserva de que se requieran modificaciones o adecuaciones no consideradas a la firma del presente contrato.</w:t>
            </w:r>
          </w:p>
          <w:p w14:paraId="7D74B308" w14:textId="77777777" w:rsidR="008D5C21" w:rsidRDefault="008D5C21" w:rsidP="008D5C21">
            <w:pPr>
              <w:jc w:val="both"/>
              <w:rPr>
                <w:rFonts w:eastAsia="Libre Baskerville"/>
                <w:bCs/>
                <w:color w:val="000000"/>
              </w:rPr>
            </w:pPr>
          </w:p>
          <w:p w14:paraId="3F36BA09" w14:textId="77777777" w:rsidR="00933307" w:rsidRDefault="00933307" w:rsidP="008D5C21">
            <w:pPr>
              <w:jc w:val="both"/>
              <w:rPr>
                <w:rFonts w:eastAsia="Libre Baskerville"/>
                <w:bCs/>
                <w:color w:val="000000"/>
              </w:rPr>
            </w:pPr>
          </w:p>
          <w:p w14:paraId="010544AD" w14:textId="4D9A9AF0" w:rsidR="008D5C21" w:rsidRDefault="008D5C21" w:rsidP="008D5C21">
            <w:pPr>
              <w:jc w:val="both"/>
              <w:rPr>
                <w:rFonts w:eastAsia="Libre Baskerville"/>
                <w:bCs/>
                <w:color w:val="000000"/>
              </w:rPr>
            </w:pPr>
            <w:r w:rsidRPr="00B06EDA">
              <w:rPr>
                <w:rFonts w:eastAsia="Libre Baskerville"/>
                <w:bCs/>
                <w:color w:val="000000"/>
              </w:rPr>
              <w:t>El precio del proyecto ya incluye todos los costos asociados con la instalación convencional del sistema fotovoltaico, tomando en cuenta la normativa vigente. Esto es: estructura de montaje con perforación sobre losa o lámina, cableado y tubería en DC y AC, sistema de tierras y protecciones, gabinetes, fusibles y conectores. También se incluye el trámite de interconexión con CFE y el dictamen de inspección de la Unidad Verificadora.</w:t>
            </w:r>
          </w:p>
          <w:p w14:paraId="4228639C" w14:textId="77777777" w:rsidR="008D5C21" w:rsidRDefault="008D5C21" w:rsidP="008D5C21">
            <w:pPr>
              <w:jc w:val="both"/>
              <w:rPr>
                <w:rFonts w:eastAsia="Libre Baskerville"/>
                <w:bCs/>
                <w:color w:val="000000"/>
              </w:rPr>
            </w:pPr>
          </w:p>
          <w:p w14:paraId="22822B72" w14:textId="77777777" w:rsidR="008D5C21" w:rsidRDefault="008D5C21" w:rsidP="008D5C21">
            <w:pPr>
              <w:jc w:val="both"/>
              <w:rPr>
                <w:rFonts w:eastAsia="Libre Baskerville"/>
                <w:bCs/>
                <w:color w:val="000000"/>
              </w:rPr>
            </w:pPr>
          </w:p>
          <w:p w14:paraId="76C97633" w14:textId="77777777" w:rsidR="008D5C21" w:rsidRDefault="008D5C21" w:rsidP="008D5C21">
            <w:pPr>
              <w:jc w:val="both"/>
              <w:rPr>
                <w:rFonts w:eastAsia="Libre Baskerville"/>
                <w:bCs/>
                <w:color w:val="000000"/>
              </w:rPr>
            </w:pPr>
            <w:r w:rsidRPr="00FF4043">
              <w:rPr>
                <w:rFonts w:eastAsia="Libre Baskerville"/>
                <w:bCs/>
                <w:color w:val="000000"/>
              </w:rPr>
              <w:t>Cualquier requerimiento adicional por parte del cliente, se tendrá que cotizar con una inversión adicional.</w:t>
            </w:r>
          </w:p>
          <w:p w14:paraId="29C86ECD" w14:textId="77777777" w:rsidR="008D5C21" w:rsidRPr="004D59BB" w:rsidRDefault="008D5C21" w:rsidP="008D5C21">
            <w:pPr>
              <w:jc w:val="both"/>
              <w:rPr>
                <w:rFonts w:eastAsia="Libre Baskerville"/>
                <w:bCs/>
                <w:color w:val="000000"/>
              </w:rPr>
            </w:pPr>
          </w:p>
        </w:tc>
      </w:tr>
    </w:tbl>
    <w:p w14:paraId="4B6A41B9" w14:textId="14A0D763" w:rsidR="008D5C21" w:rsidRDefault="008D5C21" w:rsidP="00804CC1">
      <w:pPr>
        <w:tabs>
          <w:tab w:val="left" w:pos="923"/>
        </w:tabs>
        <w:jc w:val="both"/>
        <w:rPr>
          <w:rFonts w:eastAsia="Arial"/>
          <w:color w:val="000000"/>
        </w:rPr>
      </w:pPr>
    </w:p>
    <w:p w14:paraId="13E86AC4" w14:textId="77777777" w:rsidR="008D5C21" w:rsidRDefault="008D5C21" w:rsidP="00D25E7D">
      <w:pPr>
        <w:jc w:val="both"/>
        <w:rPr>
          <w:rFonts w:eastAsia="Arial"/>
        </w:rPr>
      </w:pPr>
    </w:p>
    <w:p w14:paraId="07CFB241" w14:textId="1D54378C" w:rsidR="008D5C21" w:rsidRDefault="008D5C21" w:rsidP="008D5C21">
      <w:pPr>
        <w:tabs>
          <w:tab w:val="left" w:pos="1835"/>
        </w:tabs>
        <w:jc w:val="both"/>
        <w:rPr>
          <w:rFonts w:eastAsia="Arial"/>
        </w:rPr>
      </w:pPr>
      <w:r>
        <w:rPr>
          <w:rFonts w:eastAsia="Arial"/>
        </w:rPr>
        <w:tab/>
      </w:r>
    </w:p>
    <w:p w14:paraId="2F7E5A20" w14:textId="120BC3FF" w:rsidR="008D5C21" w:rsidRDefault="008D5C21" w:rsidP="00804CC1">
      <w:pPr>
        <w:tabs>
          <w:tab w:val="left" w:pos="1835"/>
        </w:tabs>
        <w:jc w:val="both"/>
        <w:rPr>
          <w:rFonts w:eastAsia="Arial"/>
        </w:rPr>
      </w:pPr>
      <w:r>
        <w:rPr>
          <w:rFonts w:eastAsia="Arial"/>
        </w:rPr>
        <w:br w:type="column"/>
      </w:r>
    </w:p>
    <w:p w14:paraId="4C3FAF86" w14:textId="7ECF23FF" w:rsidR="00FC0F87" w:rsidRDefault="008D5C21" w:rsidP="00D25E7D">
      <w:pPr>
        <w:jc w:val="both"/>
        <w:rPr>
          <w:rFonts w:eastAsia="Arial"/>
          <w:color w:val="000000"/>
        </w:rPr>
      </w:pPr>
      <w:r w:rsidRPr="00380CFD">
        <w:rPr>
          <w:rFonts w:eastAsia="Arial"/>
          <w:noProof/>
          <w:color w:val="000000"/>
        </w:rPr>
        <w:drawing>
          <wp:anchor distT="0" distB="0" distL="114300" distR="114300" simplePos="0" relativeHeight="251663360" behindDoc="0" locked="0" layoutInCell="1" allowOverlap="1" wp14:anchorId="0E00952E" wp14:editId="070A1FA1">
            <wp:simplePos x="0" y="0"/>
            <wp:positionH relativeFrom="column">
              <wp:posOffset>121480</wp:posOffset>
            </wp:positionH>
            <wp:positionV relativeFrom="paragraph">
              <wp:posOffset>494665</wp:posOffset>
            </wp:positionV>
            <wp:extent cx="5374640" cy="6987807"/>
            <wp:effectExtent l="0" t="0" r="0" b="0"/>
            <wp:wrapNone/>
            <wp:docPr id="12028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0344"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4640" cy="6987807"/>
                    </a:xfrm>
                    <a:prstGeom prst="rect">
                      <a:avLst/>
                    </a:prstGeom>
                  </pic:spPr>
                </pic:pic>
              </a:graphicData>
            </a:graphic>
            <wp14:sizeRelH relativeFrom="page">
              <wp14:pctWidth>0</wp14:pctWidth>
            </wp14:sizeRelH>
            <wp14:sizeRelV relativeFrom="page">
              <wp14:pctHeight>0</wp14:pctHeight>
            </wp14:sizeRelV>
          </wp:anchor>
        </w:drawing>
      </w:r>
      <w:r w:rsidR="00380CFD" w:rsidRPr="00804CC1">
        <w:rPr>
          <w:rFonts w:eastAsia="Arial"/>
        </w:rPr>
        <w:br w:type="column"/>
      </w:r>
      <w:r w:rsidR="00380CFD" w:rsidRPr="00380CFD">
        <w:rPr>
          <w:rFonts w:eastAsia="Arial"/>
          <w:noProof/>
          <w:color w:val="000000"/>
        </w:rPr>
        <w:lastRenderedPageBreak/>
        <w:drawing>
          <wp:inline distT="0" distB="0" distL="0" distR="0" wp14:anchorId="70DCA370" wp14:editId="34CF129F">
            <wp:extent cx="5286537" cy="6946265"/>
            <wp:effectExtent l="0" t="0" r="0" b="635"/>
            <wp:docPr id="164296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787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6537" cy="6946265"/>
                    </a:xfrm>
                    <a:prstGeom prst="rect">
                      <a:avLst/>
                    </a:prstGeom>
                  </pic:spPr>
                </pic:pic>
              </a:graphicData>
            </a:graphic>
          </wp:inline>
        </w:drawing>
      </w:r>
    </w:p>
    <w:p w14:paraId="763D0C21" w14:textId="14FC6B68" w:rsidR="00380CFD" w:rsidRDefault="00380CFD" w:rsidP="00D25E7D">
      <w:pPr>
        <w:jc w:val="both"/>
        <w:rPr>
          <w:ins w:id="132" w:author="Jason Potts" w:date="2025-09-19T12:07:00Z" w16du:dateUtc="2025-09-19T18:07:00Z"/>
          <w:rFonts w:eastAsia="Arial"/>
          <w:color w:val="000000"/>
        </w:rPr>
      </w:pPr>
      <w:r>
        <w:rPr>
          <w:rFonts w:eastAsia="Arial"/>
          <w:color w:val="000000"/>
        </w:rPr>
        <w:br w:type="column"/>
      </w:r>
      <w:r w:rsidRPr="00380CFD">
        <w:rPr>
          <w:rFonts w:eastAsia="Arial"/>
          <w:noProof/>
          <w:color w:val="000000"/>
        </w:rPr>
        <w:lastRenderedPageBreak/>
        <w:drawing>
          <wp:inline distT="0" distB="0" distL="0" distR="0" wp14:anchorId="32B13C0A" wp14:editId="72F17980">
            <wp:extent cx="5372964" cy="6964099"/>
            <wp:effectExtent l="0" t="0" r="0" b="0"/>
            <wp:docPr id="167621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9575"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964" cy="6964099"/>
                    </a:xfrm>
                    <a:prstGeom prst="rect">
                      <a:avLst/>
                    </a:prstGeom>
                  </pic:spPr>
                </pic:pic>
              </a:graphicData>
            </a:graphic>
          </wp:inline>
        </w:drawing>
      </w:r>
    </w:p>
    <w:p w14:paraId="130A7C05" w14:textId="77777777" w:rsidR="005F37FD" w:rsidRDefault="005F37FD" w:rsidP="00D25E7D">
      <w:pPr>
        <w:jc w:val="both"/>
        <w:rPr>
          <w:ins w:id="133" w:author="Jason Potts" w:date="2025-09-19T12:07:00Z" w16du:dateUtc="2025-09-19T18:07:00Z"/>
          <w:rFonts w:eastAsia="Arial"/>
          <w:color w:val="000000"/>
        </w:rPr>
      </w:pPr>
    </w:p>
    <w:p w14:paraId="2D64A611" w14:textId="7EF4501A" w:rsidR="005F37FD" w:rsidRPr="00FC0F87" w:rsidRDefault="005F37FD" w:rsidP="00D25E7D">
      <w:pPr>
        <w:jc w:val="both"/>
        <w:rPr>
          <w:rFonts w:eastAsia="Arial"/>
          <w:color w:val="000000"/>
        </w:rPr>
      </w:pPr>
      <w:ins w:id="134" w:author="Jason Potts" w:date="2025-09-19T12:07:00Z" w16du:dateUtc="2025-09-19T18:07:00Z">
        <w:r>
          <w:rPr>
            <w:rFonts w:eastAsia="Arial"/>
            <w:color w:val="000000"/>
          </w:rPr>
          <w:br w:type="column"/>
        </w:r>
        <w:r w:rsidRPr="005F37FD">
          <w:rPr>
            <w:rFonts w:eastAsia="Arial"/>
            <w:color w:val="000000"/>
          </w:rPr>
          <w:lastRenderedPageBreak/>
          <w:drawing>
            <wp:inline distT="0" distB="0" distL="0" distR="0" wp14:anchorId="7DB1FDA9" wp14:editId="38B01B16">
              <wp:extent cx="5374640" cy="7047230"/>
              <wp:effectExtent l="0" t="0" r="0" b="1270"/>
              <wp:docPr id="1871900112" name="Picture 1" descr="A satellite view of a ware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0112" name="Picture 1" descr="A satellite view of a warehouse&#10;&#10;AI-generated content may be incorrect."/>
                      <pic:cNvPicPr/>
                    </pic:nvPicPr>
                    <pic:blipFill>
                      <a:blip r:embed="rId24"/>
                      <a:stretch>
                        <a:fillRect/>
                      </a:stretch>
                    </pic:blipFill>
                    <pic:spPr>
                      <a:xfrm>
                        <a:off x="0" y="0"/>
                        <a:ext cx="5374640" cy="7047230"/>
                      </a:xfrm>
                      <a:prstGeom prst="rect">
                        <a:avLst/>
                      </a:prstGeom>
                    </pic:spPr>
                  </pic:pic>
                </a:graphicData>
              </a:graphic>
            </wp:inline>
          </w:drawing>
        </w:r>
      </w:ins>
    </w:p>
    <w:sectPr w:rsidR="005F37FD" w:rsidRPr="00FC0F87" w:rsidSect="00F727BE">
      <w:headerReference w:type="default" r:id="rId25"/>
      <w:footerReference w:type="default" r:id="rId26"/>
      <w:headerReference w:type="first" r:id="rId27"/>
      <w:footerReference w:type="first" r:id="rId28"/>
      <w:pgSz w:w="12240" w:h="15840"/>
      <w:pgMar w:top="1077" w:right="1888" w:bottom="1202" w:left="1888" w:header="720" w:footer="921"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1" w:author="Jason Potts" w:date="2025-09-19T11:35:00Z" w:initials="JP">
    <w:p w14:paraId="1BBB2F0A" w14:textId="77777777" w:rsidR="00713FFC" w:rsidRDefault="00713FFC" w:rsidP="00713FFC">
      <w:r>
        <w:rPr>
          <w:rStyle w:val="CommentReference"/>
        </w:rPr>
        <w:annotationRef/>
      </w:r>
      <w:r>
        <w:rPr>
          <w:rFonts w:ascii="Arial" w:hAnsi="Arial" w:cs="Arial"/>
          <w:snapToGrid w:val="0"/>
          <w:color w:val="000000"/>
          <w:sz w:val="20"/>
          <w:szCs w:val="20"/>
          <w:lang w:eastAsia="es-ES"/>
        </w:rPr>
        <w:t>esta será la fecha de finalización del plazo del contato (15 años)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BB2F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BF45C5B" w16cex:dateUtc="2025-09-19T1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BB2F0A" w16cid:durableId="7BF45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579A91" w14:textId="77777777" w:rsidR="009F5EB4" w:rsidRDefault="009F5EB4">
      <w:r>
        <w:separator/>
      </w:r>
    </w:p>
  </w:endnote>
  <w:endnote w:type="continuationSeparator" w:id="0">
    <w:p w14:paraId="42E38D00" w14:textId="77777777" w:rsidR="009F5EB4" w:rsidRDefault="009F5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skerville Old Face">
    <w:panose1 w:val="02020602080505020303"/>
    <w:charset w:val="4D"/>
    <w:family w:val="roman"/>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Baskerville">
    <w:panose1 w:val="020B0604020202020204"/>
    <w:charset w:val="00"/>
    <w:family w:val="auto"/>
    <w:pitch w:val="variable"/>
    <w:sig w:usb0="A00000BF" w:usb1="5000005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9F48F" w14:textId="77777777" w:rsidR="0076252E" w:rsidRDefault="0076252E">
    <w:pPr>
      <w:pBdr>
        <w:top w:val="nil"/>
        <w:left w:val="nil"/>
        <w:bottom w:val="nil"/>
        <w:right w:val="nil"/>
        <w:between w:val="nil"/>
      </w:pBdr>
      <w:tabs>
        <w:tab w:val="center" w:pos="4419"/>
        <w:tab w:val="right" w:pos="8838"/>
      </w:tabs>
      <w:jc w:val="both"/>
      <w:rPr>
        <w: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8C6E3" w14:textId="77777777" w:rsidR="0076252E" w:rsidRDefault="0076252E">
    <w:pPr>
      <w:pBdr>
        <w:top w:val="nil"/>
        <w:left w:val="nil"/>
        <w:bottom w:val="nil"/>
        <w:right w:val="nil"/>
        <w:between w:val="nil"/>
      </w:pBdr>
      <w:tabs>
        <w:tab w:val="center" w:pos="4419"/>
        <w:tab w:val="right" w:pos="8838"/>
      </w:tabs>
      <w:jc w:val="both"/>
      <w:rPr>
        <w:rFonts w:ascii="Arial" w:eastAsia="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9F61D" w14:textId="77777777" w:rsidR="009F5EB4" w:rsidRDefault="009F5EB4">
      <w:r>
        <w:separator/>
      </w:r>
    </w:p>
  </w:footnote>
  <w:footnote w:type="continuationSeparator" w:id="0">
    <w:p w14:paraId="7244A7D5" w14:textId="77777777" w:rsidR="009F5EB4" w:rsidRDefault="009F5E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41771" w14:textId="1FA6D579" w:rsidR="0076252E" w:rsidRPr="00F4736D" w:rsidRDefault="00000000">
    <w:pPr>
      <w:pStyle w:val="Header"/>
      <w:jc w:val="right"/>
      <w:rPr>
        <w:rFonts w:ascii="Times New Roman" w:hAnsi="Times New Roman" w:cs="Times New Roman"/>
      </w:rPr>
    </w:pPr>
    <w:sdt>
      <w:sdtPr>
        <w:id w:val="-1018773938"/>
        <w:docPartObj>
          <w:docPartGallery w:val="Page Numbers (Top of Page)"/>
          <w:docPartUnique/>
        </w:docPartObj>
      </w:sdtPr>
      <w:sdtEndPr>
        <w:rPr>
          <w:rFonts w:ascii="Times New Roman" w:hAnsi="Times New Roman" w:cs="Times New Roman"/>
        </w:rPr>
      </w:sdtEndPr>
      <w:sdtContent>
        <w:r w:rsidR="0076252E" w:rsidRPr="00F4736D">
          <w:rPr>
            <w:rFonts w:ascii="Times New Roman" w:hAnsi="Times New Roman" w:cs="Times New Roman"/>
          </w:rPr>
          <w:fldChar w:fldCharType="begin"/>
        </w:r>
        <w:r w:rsidR="0076252E" w:rsidRPr="00F4736D">
          <w:rPr>
            <w:rFonts w:ascii="Times New Roman" w:hAnsi="Times New Roman" w:cs="Times New Roman"/>
          </w:rPr>
          <w:instrText>PAGE   \* MERGEFORMAT</w:instrText>
        </w:r>
        <w:r w:rsidR="0076252E" w:rsidRPr="00F4736D">
          <w:rPr>
            <w:rFonts w:ascii="Times New Roman" w:hAnsi="Times New Roman" w:cs="Times New Roman"/>
          </w:rPr>
          <w:fldChar w:fldCharType="separate"/>
        </w:r>
        <w:r w:rsidR="00C2565E" w:rsidRPr="00C2565E">
          <w:rPr>
            <w:rFonts w:ascii="Times New Roman" w:hAnsi="Times New Roman" w:cs="Times New Roman"/>
            <w:noProof/>
            <w:lang w:val="es-ES"/>
          </w:rPr>
          <w:t>16</w:t>
        </w:r>
        <w:r w:rsidR="0076252E" w:rsidRPr="00F4736D">
          <w:rPr>
            <w:rFonts w:ascii="Times New Roman" w:hAnsi="Times New Roman" w:cs="Times New Roman"/>
          </w:rPr>
          <w:fldChar w:fldCharType="end"/>
        </w:r>
      </w:sdtContent>
    </w:sdt>
    <w:r w:rsidR="0076252E" w:rsidRPr="00F4736D">
      <w:rPr>
        <w:rFonts w:ascii="Times New Roman" w:hAnsi="Times New Roman" w:cs="Times New Roman"/>
      </w:rPr>
      <w:t>.</w:t>
    </w:r>
  </w:p>
  <w:p w14:paraId="5E752360" w14:textId="7FB6E74B" w:rsidR="0076252E" w:rsidRDefault="0076252E">
    <w:pPr>
      <w:pBdr>
        <w:top w:val="nil"/>
        <w:left w:val="nil"/>
        <w:bottom w:val="nil"/>
        <w:right w:val="nil"/>
        <w:between w:val="nil"/>
      </w:pBdr>
      <w:tabs>
        <w:tab w:val="center" w:pos="4419"/>
        <w:tab w:val="right" w:pos="8838"/>
      </w:tabs>
      <w:rPr>
        <w:rFonts w:ascii="Libre Baskerville" w:eastAsia="Libre Baskerville" w:hAnsi="Libre Baskerville" w:cs="Libre Baskerville"/>
        <w:b/>
        <w: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F9754" w14:textId="77777777" w:rsidR="0076252E" w:rsidRDefault="0076252E">
    <w:pPr>
      <w:pBdr>
        <w:top w:val="nil"/>
        <w:left w:val="nil"/>
        <w:bottom w:val="nil"/>
        <w:right w:val="nil"/>
        <w:between w:val="nil"/>
      </w:pBdr>
      <w:tabs>
        <w:tab w:val="center" w:pos="4419"/>
        <w:tab w:val="right" w:pos="8838"/>
      </w:tabs>
      <w:jc w:val="center"/>
      <w:rPr>
        <w:rFonts w:ascii="Arial" w:eastAsia="Arial" w:hAnsi="Arial" w:cs="Arial"/>
        <w:b/>
        <w:i/>
        <w:color w:val="000000"/>
      </w:rPr>
    </w:pPr>
  </w:p>
  <w:p w14:paraId="15721AA7" w14:textId="77777777" w:rsidR="0076252E" w:rsidRDefault="007625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533F2"/>
    <w:multiLevelType w:val="multilevel"/>
    <w:tmpl w:val="286299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3111F9"/>
    <w:multiLevelType w:val="multilevel"/>
    <w:tmpl w:val="6DF83E0A"/>
    <w:lvl w:ilvl="0">
      <w:start w:val="1"/>
      <w:numFmt w:val="decimal"/>
      <w:lvlText w:val="%1"/>
      <w:lvlJc w:val="left"/>
      <w:pPr>
        <w:ind w:left="400" w:hanging="400"/>
      </w:pPr>
      <w:rPr>
        <w:rFonts w:hint="default"/>
        <w:b/>
      </w:rPr>
    </w:lvl>
    <w:lvl w:ilvl="1">
      <w:start w:val="1"/>
      <w:numFmt w:val="decimal"/>
      <w:lvlText w:val="%1.%2"/>
      <w:lvlJc w:val="left"/>
      <w:pPr>
        <w:ind w:left="400" w:hanging="4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C7E7E35"/>
    <w:multiLevelType w:val="multilevel"/>
    <w:tmpl w:val="0704A730"/>
    <w:lvl w:ilvl="0">
      <w:start w:val="1"/>
      <w:numFmt w:val="lowerLetter"/>
      <w:lvlText w:val="(%1)"/>
      <w:lvlJc w:val="left"/>
      <w:pPr>
        <w:ind w:left="1068" w:hanging="360"/>
      </w:pPr>
      <w:rPr>
        <w:b w:val="0"/>
        <w:color w:val="00000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15:restartNumberingAfterBreak="0">
    <w:nsid w:val="1BB116D5"/>
    <w:multiLevelType w:val="multilevel"/>
    <w:tmpl w:val="5E569856"/>
    <w:lvl w:ilvl="0">
      <w:start w:val="1"/>
      <w:numFmt w:val="lowerRoman"/>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9C1B1F"/>
    <w:multiLevelType w:val="multilevel"/>
    <w:tmpl w:val="6BB0D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1F35B1"/>
    <w:multiLevelType w:val="multilevel"/>
    <w:tmpl w:val="25BAA700"/>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EB4F18"/>
    <w:multiLevelType w:val="multilevel"/>
    <w:tmpl w:val="487C3A22"/>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EF7E42"/>
    <w:multiLevelType w:val="hybridMultilevel"/>
    <w:tmpl w:val="D2E2A136"/>
    <w:lvl w:ilvl="0" w:tplc="E1E6F9FC">
      <w:start w:val="1"/>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5217C69"/>
    <w:multiLevelType w:val="multilevel"/>
    <w:tmpl w:val="319ED990"/>
    <w:lvl w:ilvl="0">
      <w:start w:val="1"/>
      <w:numFmt w:val="lowerRoman"/>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7D8117A"/>
    <w:multiLevelType w:val="hybridMultilevel"/>
    <w:tmpl w:val="5BB6B69C"/>
    <w:lvl w:ilvl="0" w:tplc="C3C4EDEE">
      <w:start w:val="1"/>
      <w:numFmt w:val="low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AE17C61"/>
    <w:multiLevelType w:val="multilevel"/>
    <w:tmpl w:val="E7C4C630"/>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93267A"/>
    <w:multiLevelType w:val="multilevel"/>
    <w:tmpl w:val="888E243A"/>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57331511"/>
    <w:multiLevelType w:val="multilevel"/>
    <w:tmpl w:val="AA167A6E"/>
    <w:lvl w:ilvl="0">
      <w:start w:val="1"/>
      <w:numFmt w:val="lowerRoman"/>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7935CE0"/>
    <w:multiLevelType w:val="multilevel"/>
    <w:tmpl w:val="6CE86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8DD6083"/>
    <w:multiLevelType w:val="multilevel"/>
    <w:tmpl w:val="BA7A48E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9DE52A5"/>
    <w:multiLevelType w:val="multilevel"/>
    <w:tmpl w:val="A0BA985C"/>
    <w:lvl w:ilvl="0">
      <w:start w:val="1"/>
      <w:numFmt w:val="lowerRoman"/>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D432566"/>
    <w:multiLevelType w:val="multilevel"/>
    <w:tmpl w:val="DEFC22CC"/>
    <w:lvl w:ilvl="0">
      <w:start w:val="1"/>
      <w:numFmt w:val="lowerLetter"/>
      <w:lvlText w:val="(%1)"/>
      <w:lvlJc w:val="left"/>
      <w:pPr>
        <w:ind w:left="121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63075753"/>
    <w:multiLevelType w:val="multilevel"/>
    <w:tmpl w:val="BAC0C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4C94285"/>
    <w:multiLevelType w:val="hybridMultilevel"/>
    <w:tmpl w:val="36C80D6C"/>
    <w:lvl w:ilvl="0" w:tplc="2AC4EC02">
      <w:start w:val="1"/>
      <w:numFmt w:val="lowerLetter"/>
      <w:lvlText w:val="%1)"/>
      <w:lvlJc w:val="left"/>
      <w:pPr>
        <w:ind w:left="720" w:hanging="360"/>
      </w:pPr>
    </w:lvl>
    <w:lvl w:ilvl="1" w:tplc="C246A200">
      <w:start w:val="1"/>
      <w:numFmt w:val="lowerLetter"/>
      <w:lvlText w:val="%2)"/>
      <w:lvlJc w:val="left"/>
      <w:pPr>
        <w:ind w:left="720" w:hanging="360"/>
      </w:pPr>
    </w:lvl>
    <w:lvl w:ilvl="2" w:tplc="82E89F2C">
      <w:start w:val="1"/>
      <w:numFmt w:val="lowerLetter"/>
      <w:lvlText w:val="%3)"/>
      <w:lvlJc w:val="left"/>
      <w:pPr>
        <w:ind w:left="720" w:hanging="360"/>
      </w:pPr>
    </w:lvl>
    <w:lvl w:ilvl="3" w:tplc="D116F8A6">
      <w:start w:val="1"/>
      <w:numFmt w:val="lowerLetter"/>
      <w:lvlText w:val="%4)"/>
      <w:lvlJc w:val="left"/>
      <w:pPr>
        <w:ind w:left="720" w:hanging="360"/>
      </w:pPr>
    </w:lvl>
    <w:lvl w:ilvl="4" w:tplc="7E2CF196">
      <w:start w:val="1"/>
      <w:numFmt w:val="lowerLetter"/>
      <w:lvlText w:val="%5)"/>
      <w:lvlJc w:val="left"/>
      <w:pPr>
        <w:ind w:left="720" w:hanging="360"/>
      </w:pPr>
    </w:lvl>
    <w:lvl w:ilvl="5" w:tplc="C1C2D31A">
      <w:start w:val="1"/>
      <w:numFmt w:val="lowerLetter"/>
      <w:lvlText w:val="%6)"/>
      <w:lvlJc w:val="left"/>
      <w:pPr>
        <w:ind w:left="720" w:hanging="360"/>
      </w:pPr>
    </w:lvl>
    <w:lvl w:ilvl="6" w:tplc="3E328EE0">
      <w:start w:val="1"/>
      <w:numFmt w:val="lowerLetter"/>
      <w:lvlText w:val="%7)"/>
      <w:lvlJc w:val="left"/>
      <w:pPr>
        <w:ind w:left="720" w:hanging="360"/>
      </w:pPr>
    </w:lvl>
    <w:lvl w:ilvl="7" w:tplc="AAB2F8E0">
      <w:start w:val="1"/>
      <w:numFmt w:val="lowerLetter"/>
      <w:lvlText w:val="%8)"/>
      <w:lvlJc w:val="left"/>
      <w:pPr>
        <w:ind w:left="720" w:hanging="360"/>
      </w:pPr>
    </w:lvl>
    <w:lvl w:ilvl="8" w:tplc="47A8641C">
      <w:start w:val="1"/>
      <w:numFmt w:val="lowerLetter"/>
      <w:lvlText w:val="%9)"/>
      <w:lvlJc w:val="left"/>
      <w:pPr>
        <w:ind w:left="720" w:hanging="360"/>
      </w:pPr>
    </w:lvl>
  </w:abstractNum>
  <w:abstractNum w:abstractNumId="19" w15:restartNumberingAfterBreak="0">
    <w:nsid w:val="657E6E1C"/>
    <w:multiLevelType w:val="hybridMultilevel"/>
    <w:tmpl w:val="FE64DC78"/>
    <w:lvl w:ilvl="0" w:tplc="D454582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DC310FC"/>
    <w:multiLevelType w:val="multilevel"/>
    <w:tmpl w:val="47A627DA"/>
    <w:lvl w:ilvl="0">
      <w:start w:val="1"/>
      <w:numFmt w:val="decimal"/>
      <w:lvlText w:val="%1."/>
      <w:lvlJc w:val="left"/>
      <w:pPr>
        <w:ind w:left="720" w:hanging="360"/>
      </w:pPr>
      <w:rPr>
        <w:rFonts w:hint="default"/>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0280CF1"/>
    <w:multiLevelType w:val="multilevel"/>
    <w:tmpl w:val="69B26F42"/>
    <w:lvl w:ilvl="0">
      <w:start w:val="1"/>
      <w:numFmt w:val="lowerRoman"/>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72C2FF0"/>
    <w:multiLevelType w:val="hybridMultilevel"/>
    <w:tmpl w:val="B63E2068"/>
    <w:lvl w:ilvl="0" w:tplc="879E2F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8AC3284"/>
    <w:multiLevelType w:val="multilevel"/>
    <w:tmpl w:val="69B26F42"/>
    <w:lvl w:ilvl="0">
      <w:start w:val="1"/>
      <w:numFmt w:val="lowerRoman"/>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79101BCC"/>
    <w:multiLevelType w:val="hybridMultilevel"/>
    <w:tmpl w:val="FD94A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F528F8"/>
    <w:multiLevelType w:val="multilevel"/>
    <w:tmpl w:val="C9A09B1C"/>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7FF93849"/>
    <w:multiLevelType w:val="multilevel"/>
    <w:tmpl w:val="E932C8AE"/>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4930676">
    <w:abstractNumId w:val="26"/>
  </w:num>
  <w:num w:numId="2" w16cid:durableId="1624265581">
    <w:abstractNumId w:val="6"/>
  </w:num>
  <w:num w:numId="3" w16cid:durableId="2003703273">
    <w:abstractNumId w:val="10"/>
  </w:num>
  <w:num w:numId="4" w16cid:durableId="211699002">
    <w:abstractNumId w:val="13"/>
  </w:num>
  <w:num w:numId="5" w16cid:durableId="781388302">
    <w:abstractNumId w:val="14"/>
  </w:num>
  <w:num w:numId="6" w16cid:durableId="1883251694">
    <w:abstractNumId w:val="15"/>
  </w:num>
  <w:num w:numId="7" w16cid:durableId="9796043">
    <w:abstractNumId w:val="11"/>
  </w:num>
  <w:num w:numId="8" w16cid:durableId="2036033892">
    <w:abstractNumId w:val="2"/>
  </w:num>
  <w:num w:numId="9" w16cid:durableId="239096350">
    <w:abstractNumId w:val="5"/>
  </w:num>
  <w:num w:numId="10" w16cid:durableId="500971524">
    <w:abstractNumId w:val="3"/>
  </w:num>
  <w:num w:numId="11" w16cid:durableId="2133092565">
    <w:abstractNumId w:val="16"/>
  </w:num>
  <w:num w:numId="12" w16cid:durableId="1603150802">
    <w:abstractNumId w:val="8"/>
  </w:num>
  <w:num w:numId="13" w16cid:durableId="2146044932">
    <w:abstractNumId w:val="25"/>
  </w:num>
  <w:num w:numId="14" w16cid:durableId="1380856209">
    <w:abstractNumId w:val="0"/>
  </w:num>
  <w:num w:numId="15" w16cid:durableId="1609311660">
    <w:abstractNumId w:val="12"/>
  </w:num>
  <w:num w:numId="16" w16cid:durableId="2134009815">
    <w:abstractNumId w:val="21"/>
  </w:num>
  <w:num w:numId="17" w16cid:durableId="825322138">
    <w:abstractNumId w:val="23"/>
  </w:num>
  <w:num w:numId="18" w16cid:durableId="928656077">
    <w:abstractNumId w:val="1"/>
  </w:num>
  <w:num w:numId="19" w16cid:durableId="1392968441">
    <w:abstractNumId w:val="4"/>
  </w:num>
  <w:num w:numId="20" w16cid:durableId="510266299">
    <w:abstractNumId w:val="17"/>
  </w:num>
  <w:num w:numId="21" w16cid:durableId="87578838">
    <w:abstractNumId w:val="20"/>
  </w:num>
  <w:num w:numId="22" w16cid:durableId="1778911291">
    <w:abstractNumId w:val="9"/>
  </w:num>
  <w:num w:numId="23" w16cid:durableId="233396527">
    <w:abstractNumId w:val="7"/>
  </w:num>
  <w:num w:numId="24" w16cid:durableId="654996863">
    <w:abstractNumId w:val="18"/>
  </w:num>
  <w:num w:numId="25" w16cid:durableId="878324769">
    <w:abstractNumId w:val="22"/>
  </w:num>
  <w:num w:numId="26" w16cid:durableId="267782120">
    <w:abstractNumId w:val="24"/>
  </w:num>
  <w:num w:numId="27" w16cid:durableId="190062893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son Potts">
    <w15:presenceInfo w15:providerId="Windows Live" w15:userId="ec3d114df96f0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B66"/>
    <w:rsid w:val="000076A4"/>
    <w:rsid w:val="000076E0"/>
    <w:rsid w:val="000147C2"/>
    <w:rsid w:val="000160AC"/>
    <w:rsid w:val="00016B0B"/>
    <w:rsid w:val="000248B3"/>
    <w:rsid w:val="000248E8"/>
    <w:rsid w:val="00025AC3"/>
    <w:rsid w:val="000342FE"/>
    <w:rsid w:val="00034555"/>
    <w:rsid w:val="000365D9"/>
    <w:rsid w:val="00042B30"/>
    <w:rsid w:val="000435D0"/>
    <w:rsid w:val="00045216"/>
    <w:rsid w:val="000479B9"/>
    <w:rsid w:val="00050774"/>
    <w:rsid w:val="0005218F"/>
    <w:rsid w:val="0005609E"/>
    <w:rsid w:val="00062FBE"/>
    <w:rsid w:val="00066508"/>
    <w:rsid w:val="000808B5"/>
    <w:rsid w:val="000822A6"/>
    <w:rsid w:val="000822D6"/>
    <w:rsid w:val="00084EE9"/>
    <w:rsid w:val="00085FA2"/>
    <w:rsid w:val="000947EF"/>
    <w:rsid w:val="000A33EB"/>
    <w:rsid w:val="000A6426"/>
    <w:rsid w:val="000A7A6A"/>
    <w:rsid w:val="000B0497"/>
    <w:rsid w:val="000B3E41"/>
    <w:rsid w:val="000B5E8D"/>
    <w:rsid w:val="000C0241"/>
    <w:rsid w:val="000C2DEB"/>
    <w:rsid w:val="000C361C"/>
    <w:rsid w:val="000C40AC"/>
    <w:rsid w:val="000D510F"/>
    <w:rsid w:val="000F0335"/>
    <w:rsid w:val="000F129C"/>
    <w:rsid w:val="000F4F79"/>
    <w:rsid w:val="00100558"/>
    <w:rsid w:val="00106687"/>
    <w:rsid w:val="00110D3B"/>
    <w:rsid w:val="00117B02"/>
    <w:rsid w:val="00121736"/>
    <w:rsid w:val="0013240B"/>
    <w:rsid w:val="001370B0"/>
    <w:rsid w:val="0014017F"/>
    <w:rsid w:val="00142D4B"/>
    <w:rsid w:val="00144ADE"/>
    <w:rsid w:val="00146158"/>
    <w:rsid w:val="00146AEA"/>
    <w:rsid w:val="0015362F"/>
    <w:rsid w:val="0015498D"/>
    <w:rsid w:val="00154E36"/>
    <w:rsid w:val="0015691C"/>
    <w:rsid w:val="001612A7"/>
    <w:rsid w:val="00161669"/>
    <w:rsid w:val="00165F4A"/>
    <w:rsid w:val="00167086"/>
    <w:rsid w:val="00170C9C"/>
    <w:rsid w:val="00170DEB"/>
    <w:rsid w:val="001840CE"/>
    <w:rsid w:val="00187DF4"/>
    <w:rsid w:val="00192A2D"/>
    <w:rsid w:val="0019401C"/>
    <w:rsid w:val="00194072"/>
    <w:rsid w:val="001954A0"/>
    <w:rsid w:val="001A0C4B"/>
    <w:rsid w:val="001A54CE"/>
    <w:rsid w:val="001A5840"/>
    <w:rsid w:val="001A6420"/>
    <w:rsid w:val="001B00E5"/>
    <w:rsid w:val="001B5A08"/>
    <w:rsid w:val="001C05A3"/>
    <w:rsid w:val="001C5265"/>
    <w:rsid w:val="001C6EFF"/>
    <w:rsid w:val="001D6C04"/>
    <w:rsid w:val="001E6361"/>
    <w:rsid w:val="001E6D64"/>
    <w:rsid w:val="001F1DF0"/>
    <w:rsid w:val="001F4035"/>
    <w:rsid w:val="00200508"/>
    <w:rsid w:val="00201944"/>
    <w:rsid w:val="002021C6"/>
    <w:rsid w:val="0020255F"/>
    <w:rsid w:val="002027FF"/>
    <w:rsid w:val="002139A4"/>
    <w:rsid w:val="00215ECC"/>
    <w:rsid w:val="00217264"/>
    <w:rsid w:val="002173D0"/>
    <w:rsid w:val="00222E94"/>
    <w:rsid w:val="0023664E"/>
    <w:rsid w:val="00242D36"/>
    <w:rsid w:val="00250137"/>
    <w:rsid w:val="00252E00"/>
    <w:rsid w:val="00255160"/>
    <w:rsid w:val="00261253"/>
    <w:rsid w:val="002724F5"/>
    <w:rsid w:val="0028349A"/>
    <w:rsid w:val="002917B3"/>
    <w:rsid w:val="0029648E"/>
    <w:rsid w:val="00296C41"/>
    <w:rsid w:val="00297857"/>
    <w:rsid w:val="002A05BC"/>
    <w:rsid w:val="002A3D88"/>
    <w:rsid w:val="002A7BAB"/>
    <w:rsid w:val="002A7D87"/>
    <w:rsid w:val="002C26C6"/>
    <w:rsid w:val="002C77CF"/>
    <w:rsid w:val="002D4042"/>
    <w:rsid w:val="002E04DD"/>
    <w:rsid w:val="002E2E74"/>
    <w:rsid w:val="002F26EE"/>
    <w:rsid w:val="002F2C16"/>
    <w:rsid w:val="002F6404"/>
    <w:rsid w:val="002F6860"/>
    <w:rsid w:val="002F78A3"/>
    <w:rsid w:val="00301103"/>
    <w:rsid w:val="0030157F"/>
    <w:rsid w:val="00301DCA"/>
    <w:rsid w:val="00305CA5"/>
    <w:rsid w:val="00305D8C"/>
    <w:rsid w:val="0031016F"/>
    <w:rsid w:val="0032460A"/>
    <w:rsid w:val="00326CD3"/>
    <w:rsid w:val="003270B2"/>
    <w:rsid w:val="003274E3"/>
    <w:rsid w:val="0033428B"/>
    <w:rsid w:val="003354C9"/>
    <w:rsid w:val="0033584A"/>
    <w:rsid w:val="0034036C"/>
    <w:rsid w:val="00340662"/>
    <w:rsid w:val="00341CE2"/>
    <w:rsid w:val="00352878"/>
    <w:rsid w:val="003539C0"/>
    <w:rsid w:val="00354CDE"/>
    <w:rsid w:val="00356213"/>
    <w:rsid w:val="003564A2"/>
    <w:rsid w:val="00361812"/>
    <w:rsid w:val="00361BB7"/>
    <w:rsid w:val="00362889"/>
    <w:rsid w:val="00363F93"/>
    <w:rsid w:val="0036798D"/>
    <w:rsid w:val="00367B1B"/>
    <w:rsid w:val="003707DB"/>
    <w:rsid w:val="00371B38"/>
    <w:rsid w:val="0037676E"/>
    <w:rsid w:val="003773C5"/>
    <w:rsid w:val="00380CFD"/>
    <w:rsid w:val="00383EDE"/>
    <w:rsid w:val="00391E6F"/>
    <w:rsid w:val="00393396"/>
    <w:rsid w:val="003A6223"/>
    <w:rsid w:val="003B66D1"/>
    <w:rsid w:val="003C472B"/>
    <w:rsid w:val="003C5C87"/>
    <w:rsid w:val="003C6B47"/>
    <w:rsid w:val="003D0FA4"/>
    <w:rsid w:val="003D30F2"/>
    <w:rsid w:val="003E1C40"/>
    <w:rsid w:val="003F39A4"/>
    <w:rsid w:val="004046C3"/>
    <w:rsid w:val="0040486A"/>
    <w:rsid w:val="00410533"/>
    <w:rsid w:val="00410D66"/>
    <w:rsid w:val="00417043"/>
    <w:rsid w:val="00417903"/>
    <w:rsid w:val="00423264"/>
    <w:rsid w:val="004270C9"/>
    <w:rsid w:val="004301C7"/>
    <w:rsid w:val="0044152A"/>
    <w:rsid w:val="004417B6"/>
    <w:rsid w:val="004717EE"/>
    <w:rsid w:val="00482892"/>
    <w:rsid w:val="00487216"/>
    <w:rsid w:val="0049237F"/>
    <w:rsid w:val="004A1E85"/>
    <w:rsid w:val="004A1EC0"/>
    <w:rsid w:val="004A6058"/>
    <w:rsid w:val="004B33FE"/>
    <w:rsid w:val="004C09F9"/>
    <w:rsid w:val="004C2F33"/>
    <w:rsid w:val="004D6A65"/>
    <w:rsid w:val="004E0064"/>
    <w:rsid w:val="004E0D12"/>
    <w:rsid w:val="004E117D"/>
    <w:rsid w:val="004E3306"/>
    <w:rsid w:val="004E5CF5"/>
    <w:rsid w:val="004E647B"/>
    <w:rsid w:val="004F26AB"/>
    <w:rsid w:val="004F5EA7"/>
    <w:rsid w:val="00520C65"/>
    <w:rsid w:val="00525B80"/>
    <w:rsid w:val="00525B9C"/>
    <w:rsid w:val="00530F73"/>
    <w:rsid w:val="00534ED0"/>
    <w:rsid w:val="00535F48"/>
    <w:rsid w:val="00547583"/>
    <w:rsid w:val="00551E32"/>
    <w:rsid w:val="005559B8"/>
    <w:rsid w:val="0055619D"/>
    <w:rsid w:val="005579CE"/>
    <w:rsid w:val="00573B66"/>
    <w:rsid w:val="0058643B"/>
    <w:rsid w:val="00586B82"/>
    <w:rsid w:val="00590BF7"/>
    <w:rsid w:val="0059151F"/>
    <w:rsid w:val="00595F13"/>
    <w:rsid w:val="005A1ED9"/>
    <w:rsid w:val="005A20F6"/>
    <w:rsid w:val="005A64E2"/>
    <w:rsid w:val="005A6E52"/>
    <w:rsid w:val="005B2B44"/>
    <w:rsid w:val="005B2F8F"/>
    <w:rsid w:val="005B42EF"/>
    <w:rsid w:val="005B5F12"/>
    <w:rsid w:val="005B688F"/>
    <w:rsid w:val="005B7368"/>
    <w:rsid w:val="005C05BB"/>
    <w:rsid w:val="005C6631"/>
    <w:rsid w:val="005D1042"/>
    <w:rsid w:val="005D2FF3"/>
    <w:rsid w:val="005D670F"/>
    <w:rsid w:val="005E0109"/>
    <w:rsid w:val="005E2E99"/>
    <w:rsid w:val="005E4A4A"/>
    <w:rsid w:val="005F37FD"/>
    <w:rsid w:val="005F550F"/>
    <w:rsid w:val="0060045E"/>
    <w:rsid w:val="0060098D"/>
    <w:rsid w:val="00601156"/>
    <w:rsid w:val="006022A2"/>
    <w:rsid w:val="00602377"/>
    <w:rsid w:val="00605096"/>
    <w:rsid w:val="00606332"/>
    <w:rsid w:val="006105CC"/>
    <w:rsid w:val="00622732"/>
    <w:rsid w:val="00622BE4"/>
    <w:rsid w:val="00625828"/>
    <w:rsid w:val="00627465"/>
    <w:rsid w:val="00627B00"/>
    <w:rsid w:val="00630563"/>
    <w:rsid w:val="00630CAD"/>
    <w:rsid w:val="006322A8"/>
    <w:rsid w:val="00633023"/>
    <w:rsid w:val="006361E1"/>
    <w:rsid w:val="00637EA3"/>
    <w:rsid w:val="00641EA8"/>
    <w:rsid w:val="006432C5"/>
    <w:rsid w:val="00643AAC"/>
    <w:rsid w:val="00655BCB"/>
    <w:rsid w:val="00656C86"/>
    <w:rsid w:val="00667B54"/>
    <w:rsid w:val="00671884"/>
    <w:rsid w:val="0067238C"/>
    <w:rsid w:val="006768A9"/>
    <w:rsid w:val="0067761D"/>
    <w:rsid w:val="00683578"/>
    <w:rsid w:val="006855FC"/>
    <w:rsid w:val="00685E83"/>
    <w:rsid w:val="00686BF2"/>
    <w:rsid w:val="006963A0"/>
    <w:rsid w:val="006968A5"/>
    <w:rsid w:val="006A3156"/>
    <w:rsid w:val="006A6D60"/>
    <w:rsid w:val="006B033F"/>
    <w:rsid w:val="006B0486"/>
    <w:rsid w:val="006B071A"/>
    <w:rsid w:val="006B27AB"/>
    <w:rsid w:val="006B468F"/>
    <w:rsid w:val="006B476D"/>
    <w:rsid w:val="006B588B"/>
    <w:rsid w:val="006B5EF9"/>
    <w:rsid w:val="006B7A0A"/>
    <w:rsid w:val="006C0177"/>
    <w:rsid w:val="006C0E48"/>
    <w:rsid w:val="006C4E4F"/>
    <w:rsid w:val="006C558D"/>
    <w:rsid w:val="006D0B2B"/>
    <w:rsid w:val="006E177D"/>
    <w:rsid w:val="006E7910"/>
    <w:rsid w:val="006F7369"/>
    <w:rsid w:val="00700903"/>
    <w:rsid w:val="0070096D"/>
    <w:rsid w:val="007020A5"/>
    <w:rsid w:val="00702D78"/>
    <w:rsid w:val="00707B23"/>
    <w:rsid w:val="00713FFC"/>
    <w:rsid w:val="0071521A"/>
    <w:rsid w:val="00715ABE"/>
    <w:rsid w:val="0072023F"/>
    <w:rsid w:val="00721D78"/>
    <w:rsid w:val="0072525D"/>
    <w:rsid w:val="007272F3"/>
    <w:rsid w:val="0073450F"/>
    <w:rsid w:val="00736882"/>
    <w:rsid w:val="00736A88"/>
    <w:rsid w:val="00742121"/>
    <w:rsid w:val="00743BFD"/>
    <w:rsid w:val="007451FB"/>
    <w:rsid w:val="00745AEE"/>
    <w:rsid w:val="007510CB"/>
    <w:rsid w:val="007554AA"/>
    <w:rsid w:val="00760322"/>
    <w:rsid w:val="00760762"/>
    <w:rsid w:val="00760F64"/>
    <w:rsid w:val="0076252E"/>
    <w:rsid w:val="00763CAA"/>
    <w:rsid w:val="00766FBF"/>
    <w:rsid w:val="00767933"/>
    <w:rsid w:val="00772D4C"/>
    <w:rsid w:val="00773F96"/>
    <w:rsid w:val="00776096"/>
    <w:rsid w:val="00777470"/>
    <w:rsid w:val="00777CA3"/>
    <w:rsid w:val="0078048D"/>
    <w:rsid w:val="007844F8"/>
    <w:rsid w:val="00787701"/>
    <w:rsid w:val="00790CD8"/>
    <w:rsid w:val="00796ED9"/>
    <w:rsid w:val="007A2BF4"/>
    <w:rsid w:val="007A39A6"/>
    <w:rsid w:val="007A768E"/>
    <w:rsid w:val="007B0764"/>
    <w:rsid w:val="007B2388"/>
    <w:rsid w:val="007B61CD"/>
    <w:rsid w:val="007C4EB6"/>
    <w:rsid w:val="007C765C"/>
    <w:rsid w:val="007C76DD"/>
    <w:rsid w:val="007D5217"/>
    <w:rsid w:val="007E20D3"/>
    <w:rsid w:val="007E270F"/>
    <w:rsid w:val="007E38DF"/>
    <w:rsid w:val="007E58E3"/>
    <w:rsid w:val="007E6013"/>
    <w:rsid w:val="007F232E"/>
    <w:rsid w:val="007F2518"/>
    <w:rsid w:val="007F42A4"/>
    <w:rsid w:val="0080014D"/>
    <w:rsid w:val="00800EA7"/>
    <w:rsid w:val="008020F2"/>
    <w:rsid w:val="00803714"/>
    <w:rsid w:val="00804CC1"/>
    <w:rsid w:val="008206A5"/>
    <w:rsid w:val="00823EC5"/>
    <w:rsid w:val="00824E47"/>
    <w:rsid w:val="00836FA9"/>
    <w:rsid w:val="0084342D"/>
    <w:rsid w:val="008452D7"/>
    <w:rsid w:val="008471AD"/>
    <w:rsid w:val="00857FF7"/>
    <w:rsid w:val="008656E7"/>
    <w:rsid w:val="008666C3"/>
    <w:rsid w:val="00870815"/>
    <w:rsid w:val="00872404"/>
    <w:rsid w:val="00873316"/>
    <w:rsid w:val="00873952"/>
    <w:rsid w:val="00873F21"/>
    <w:rsid w:val="008765E0"/>
    <w:rsid w:val="0088245F"/>
    <w:rsid w:val="0088380C"/>
    <w:rsid w:val="00886670"/>
    <w:rsid w:val="00890E2E"/>
    <w:rsid w:val="00892862"/>
    <w:rsid w:val="0089336A"/>
    <w:rsid w:val="00897CA1"/>
    <w:rsid w:val="008A0463"/>
    <w:rsid w:val="008A451D"/>
    <w:rsid w:val="008A7416"/>
    <w:rsid w:val="008B10A2"/>
    <w:rsid w:val="008B2CE7"/>
    <w:rsid w:val="008B4D67"/>
    <w:rsid w:val="008B549E"/>
    <w:rsid w:val="008B7E82"/>
    <w:rsid w:val="008B7EFC"/>
    <w:rsid w:val="008D5C21"/>
    <w:rsid w:val="008E1138"/>
    <w:rsid w:val="008E2A4C"/>
    <w:rsid w:val="008E417F"/>
    <w:rsid w:val="008F2987"/>
    <w:rsid w:val="008F4040"/>
    <w:rsid w:val="008F4FB0"/>
    <w:rsid w:val="0090226C"/>
    <w:rsid w:val="00902526"/>
    <w:rsid w:val="00903CFD"/>
    <w:rsid w:val="00924673"/>
    <w:rsid w:val="0092659A"/>
    <w:rsid w:val="00930F9B"/>
    <w:rsid w:val="00932111"/>
    <w:rsid w:val="00933307"/>
    <w:rsid w:val="009339C7"/>
    <w:rsid w:val="00936777"/>
    <w:rsid w:val="009369A1"/>
    <w:rsid w:val="00936A08"/>
    <w:rsid w:val="0093778E"/>
    <w:rsid w:val="00941043"/>
    <w:rsid w:val="009413BE"/>
    <w:rsid w:val="00944F80"/>
    <w:rsid w:val="009505B7"/>
    <w:rsid w:val="009540B9"/>
    <w:rsid w:val="0095430D"/>
    <w:rsid w:val="0095436D"/>
    <w:rsid w:val="00971AF0"/>
    <w:rsid w:val="00972618"/>
    <w:rsid w:val="009741E4"/>
    <w:rsid w:val="00982F6D"/>
    <w:rsid w:val="00984148"/>
    <w:rsid w:val="0098432A"/>
    <w:rsid w:val="00992F88"/>
    <w:rsid w:val="009A333D"/>
    <w:rsid w:val="009A47A2"/>
    <w:rsid w:val="009A6DA0"/>
    <w:rsid w:val="009B3908"/>
    <w:rsid w:val="009B3C3B"/>
    <w:rsid w:val="009B7F1E"/>
    <w:rsid w:val="009C23A0"/>
    <w:rsid w:val="009C4114"/>
    <w:rsid w:val="009C50DE"/>
    <w:rsid w:val="009D2EDE"/>
    <w:rsid w:val="009D42D1"/>
    <w:rsid w:val="009D5133"/>
    <w:rsid w:val="009D5258"/>
    <w:rsid w:val="009D72B5"/>
    <w:rsid w:val="009D74CF"/>
    <w:rsid w:val="009E2C81"/>
    <w:rsid w:val="009E5DE1"/>
    <w:rsid w:val="009E6102"/>
    <w:rsid w:val="009E7FF6"/>
    <w:rsid w:val="009F5458"/>
    <w:rsid w:val="009F5EB4"/>
    <w:rsid w:val="00A01856"/>
    <w:rsid w:val="00A06DAD"/>
    <w:rsid w:val="00A06ED5"/>
    <w:rsid w:val="00A11065"/>
    <w:rsid w:val="00A116CB"/>
    <w:rsid w:val="00A12A21"/>
    <w:rsid w:val="00A13A9A"/>
    <w:rsid w:val="00A13FDF"/>
    <w:rsid w:val="00A156D1"/>
    <w:rsid w:val="00A23190"/>
    <w:rsid w:val="00A243D7"/>
    <w:rsid w:val="00A30BF5"/>
    <w:rsid w:val="00A34DAB"/>
    <w:rsid w:val="00A41593"/>
    <w:rsid w:val="00A44682"/>
    <w:rsid w:val="00A46384"/>
    <w:rsid w:val="00A51110"/>
    <w:rsid w:val="00A54861"/>
    <w:rsid w:val="00A5663D"/>
    <w:rsid w:val="00A57901"/>
    <w:rsid w:val="00A60F3C"/>
    <w:rsid w:val="00A61294"/>
    <w:rsid w:val="00A6150A"/>
    <w:rsid w:val="00A71822"/>
    <w:rsid w:val="00A73D2B"/>
    <w:rsid w:val="00A82D86"/>
    <w:rsid w:val="00A85BAB"/>
    <w:rsid w:val="00A86291"/>
    <w:rsid w:val="00A87CF6"/>
    <w:rsid w:val="00A91270"/>
    <w:rsid w:val="00A92982"/>
    <w:rsid w:val="00A93D7B"/>
    <w:rsid w:val="00A97C41"/>
    <w:rsid w:val="00AA6A23"/>
    <w:rsid w:val="00AB1C52"/>
    <w:rsid w:val="00AB1F0F"/>
    <w:rsid w:val="00AB2BF9"/>
    <w:rsid w:val="00AB6253"/>
    <w:rsid w:val="00AC36AD"/>
    <w:rsid w:val="00AC6484"/>
    <w:rsid w:val="00AD1704"/>
    <w:rsid w:val="00AD2C85"/>
    <w:rsid w:val="00AD5812"/>
    <w:rsid w:val="00AD773C"/>
    <w:rsid w:val="00AE150E"/>
    <w:rsid w:val="00AE3FDC"/>
    <w:rsid w:val="00AE7E46"/>
    <w:rsid w:val="00AF3C8F"/>
    <w:rsid w:val="00AF5D2D"/>
    <w:rsid w:val="00AF645F"/>
    <w:rsid w:val="00B00ACE"/>
    <w:rsid w:val="00B01089"/>
    <w:rsid w:val="00B01A2A"/>
    <w:rsid w:val="00B01F12"/>
    <w:rsid w:val="00B02B37"/>
    <w:rsid w:val="00B04C0E"/>
    <w:rsid w:val="00B04E90"/>
    <w:rsid w:val="00B078B3"/>
    <w:rsid w:val="00B109CD"/>
    <w:rsid w:val="00B12A84"/>
    <w:rsid w:val="00B147BC"/>
    <w:rsid w:val="00B154D4"/>
    <w:rsid w:val="00B22779"/>
    <w:rsid w:val="00B26ED4"/>
    <w:rsid w:val="00B26F2A"/>
    <w:rsid w:val="00B301C8"/>
    <w:rsid w:val="00B46721"/>
    <w:rsid w:val="00B51DDF"/>
    <w:rsid w:val="00B547A5"/>
    <w:rsid w:val="00B559F9"/>
    <w:rsid w:val="00B64F81"/>
    <w:rsid w:val="00B71ED4"/>
    <w:rsid w:val="00B8028D"/>
    <w:rsid w:val="00B80F62"/>
    <w:rsid w:val="00B826FC"/>
    <w:rsid w:val="00B868CF"/>
    <w:rsid w:val="00B87C5E"/>
    <w:rsid w:val="00B9141B"/>
    <w:rsid w:val="00B92114"/>
    <w:rsid w:val="00B92AAF"/>
    <w:rsid w:val="00B971B1"/>
    <w:rsid w:val="00BA5B09"/>
    <w:rsid w:val="00BA7FAF"/>
    <w:rsid w:val="00BB5079"/>
    <w:rsid w:val="00BC1ED0"/>
    <w:rsid w:val="00BD4756"/>
    <w:rsid w:val="00BE3D0A"/>
    <w:rsid w:val="00BE4F62"/>
    <w:rsid w:val="00BF0C3E"/>
    <w:rsid w:val="00BF1725"/>
    <w:rsid w:val="00BF2A2C"/>
    <w:rsid w:val="00BF50D3"/>
    <w:rsid w:val="00BF73CA"/>
    <w:rsid w:val="00C001FA"/>
    <w:rsid w:val="00C01614"/>
    <w:rsid w:val="00C0368E"/>
    <w:rsid w:val="00C037D5"/>
    <w:rsid w:val="00C078C6"/>
    <w:rsid w:val="00C11389"/>
    <w:rsid w:val="00C13EBF"/>
    <w:rsid w:val="00C14C1C"/>
    <w:rsid w:val="00C14C1E"/>
    <w:rsid w:val="00C167A9"/>
    <w:rsid w:val="00C21296"/>
    <w:rsid w:val="00C2565E"/>
    <w:rsid w:val="00C32517"/>
    <w:rsid w:val="00C34BB7"/>
    <w:rsid w:val="00C36E34"/>
    <w:rsid w:val="00C378D3"/>
    <w:rsid w:val="00C37E18"/>
    <w:rsid w:val="00C4181C"/>
    <w:rsid w:val="00C436C7"/>
    <w:rsid w:val="00C54615"/>
    <w:rsid w:val="00C554A6"/>
    <w:rsid w:val="00C56429"/>
    <w:rsid w:val="00C62802"/>
    <w:rsid w:val="00C63B00"/>
    <w:rsid w:val="00C708F5"/>
    <w:rsid w:val="00C74404"/>
    <w:rsid w:val="00C74569"/>
    <w:rsid w:val="00C84589"/>
    <w:rsid w:val="00C86362"/>
    <w:rsid w:val="00C86720"/>
    <w:rsid w:val="00C90CF0"/>
    <w:rsid w:val="00C91832"/>
    <w:rsid w:val="00CA212D"/>
    <w:rsid w:val="00CB2183"/>
    <w:rsid w:val="00CB6B52"/>
    <w:rsid w:val="00CC0F56"/>
    <w:rsid w:val="00CC37A4"/>
    <w:rsid w:val="00CC37C6"/>
    <w:rsid w:val="00CC4916"/>
    <w:rsid w:val="00CC5807"/>
    <w:rsid w:val="00CD32A1"/>
    <w:rsid w:val="00CE51DA"/>
    <w:rsid w:val="00CE654B"/>
    <w:rsid w:val="00CF5121"/>
    <w:rsid w:val="00D00D0A"/>
    <w:rsid w:val="00D0320C"/>
    <w:rsid w:val="00D103FF"/>
    <w:rsid w:val="00D10709"/>
    <w:rsid w:val="00D10CB0"/>
    <w:rsid w:val="00D124FC"/>
    <w:rsid w:val="00D127BE"/>
    <w:rsid w:val="00D178CE"/>
    <w:rsid w:val="00D2156B"/>
    <w:rsid w:val="00D24147"/>
    <w:rsid w:val="00D25E7D"/>
    <w:rsid w:val="00D269F0"/>
    <w:rsid w:val="00D35B95"/>
    <w:rsid w:val="00D4138D"/>
    <w:rsid w:val="00D41F85"/>
    <w:rsid w:val="00D435A5"/>
    <w:rsid w:val="00D46036"/>
    <w:rsid w:val="00D46AC1"/>
    <w:rsid w:val="00D47794"/>
    <w:rsid w:val="00D524BD"/>
    <w:rsid w:val="00D559F3"/>
    <w:rsid w:val="00D57327"/>
    <w:rsid w:val="00D619EF"/>
    <w:rsid w:val="00D64F37"/>
    <w:rsid w:val="00D6687C"/>
    <w:rsid w:val="00D804F7"/>
    <w:rsid w:val="00D81D35"/>
    <w:rsid w:val="00D82E18"/>
    <w:rsid w:val="00D9264A"/>
    <w:rsid w:val="00D92D9A"/>
    <w:rsid w:val="00D9544E"/>
    <w:rsid w:val="00DA01C9"/>
    <w:rsid w:val="00DB4A7F"/>
    <w:rsid w:val="00DB713E"/>
    <w:rsid w:val="00DB7F99"/>
    <w:rsid w:val="00DC56AD"/>
    <w:rsid w:val="00DE1373"/>
    <w:rsid w:val="00DE1B74"/>
    <w:rsid w:val="00DE7CF8"/>
    <w:rsid w:val="00DF274C"/>
    <w:rsid w:val="00DF2CD9"/>
    <w:rsid w:val="00DF5BFC"/>
    <w:rsid w:val="00DF6E6A"/>
    <w:rsid w:val="00DF7E44"/>
    <w:rsid w:val="00E00041"/>
    <w:rsid w:val="00E03D3A"/>
    <w:rsid w:val="00E102A5"/>
    <w:rsid w:val="00E10F3F"/>
    <w:rsid w:val="00E13032"/>
    <w:rsid w:val="00E16924"/>
    <w:rsid w:val="00E17292"/>
    <w:rsid w:val="00E20651"/>
    <w:rsid w:val="00E223A1"/>
    <w:rsid w:val="00E313A1"/>
    <w:rsid w:val="00E31BFD"/>
    <w:rsid w:val="00E35BC7"/>
    <w:rsid w:val="00E416C6"/>
    <w:rsid w:val="00E41B30"/>
    <w:rsid w:val="00E42D69"/>
    <w:rsid w:val="00E514FF"/>
    <w:rsid w:val="00E6078C"/>
    <w:rsid w:val="00E6365D"/>
    <w:rsid w:val="00E63F72"/>
    <w:rsid w:val="00E64D55"/>
    <w:rsid w:val="00E67B07"/>
    <w:rsid w:val="00E818D1"/>
    <w:rsid w:val="00E8626D"/>
    <w:rsid w:val="00E9188C"/>
    <w:rsid w:val="00E964F4"/>
    <w:rsid w:val="00EA230B"/>
    <w:rsid w:val="00EA3903"/>
    <w:rsid w:val="00EA4784"/>
    <w:rsid w:val="00EA634F"/>
    <w:rsid w:val="00EB545D"/>
    <w:rsid w:val="00EB7805"/>
    <w:rsid w:val="00EC163C"/>
    <w:rsid w:val="00EC22CD"/>
    <w:rsid w:val="00EC2DE1"/>
    <w:rsid w:val="00EC3378"/>
    <w:rsid w:val="00EC498F"/>
    <w:rsid w:val="00EC4BB6"/>
    <w:rsid w:val="00ED31C2"/>
    <w:rsid w:val="00ED3424"/>
    <w:rsid w:val="00ED6C27"/>
    <w:rsid w:val="00EE1E03"/>
    <w:rsid w:val="00EE3539"/>
    <w:rsid w:val="00EE5F4B"/>
    <w:rsid w:val="00EE7189"/>
    <w:rsid w:val="00EE77F5"/>
    <w:rsid w:val="00EF0422"/>
    <w:rsid w:val="00EF1B0C"/>
    <w:rsid w:val="00EF3823"/>
    <w:rsid w:val="00EF50E0"/>
    <w:rsid w:val="00EF5E8A"/>
    <w:rsid w:val="00EF64E8"/>
    <w:rsid w:val="00EF7CA7"/>
    <w:rsid w:val="00F00735"/>
    <w:rsid w:val="00F01996"/>
    <w:rsid w:val="00F04DAA"/>
    <w:rsid w:val="00F111DE"/>
    <w:rsid w:val="00F12452"/>
    <w:rsid w:val="00F14EF8"/>
    <w:rsid w:val="00F15D1D"/>
    <w:rsid w:val="00F2040F"/>
    <w:rsid w:val="00F23ABF"/>
    <w:rsid w:val="00F244A2"/>
    <w:rsid w:val="00F253D0"/>
    <w:rsid w:val="00F26E1E"/>
    <w:rsid w:val="00F31481"/>
    <w:rsid w:val="00F366AD"/>
    <w:rsid w:val="00F36A90"/>
    <w:rsid w:val="00F418C6"/>
    <w:rsid w:val="00F4736D"/>
    <w:rsid w:val="00F50099"/>
    <w:rsid w:val="00F5352E"/>
    <w:rsid w:val="00F60082"/>
    <w:rsid w:val="00F623C6"/>
    <w:rsid w:val="00F64607"/>
    <w:rsid w:val="00F727BE"/>
    <w:rsid w:val="00F728F8"/>
    <w:rsid w:val="00F81E29"/>
    <w:rsid w:val="00F84336"/>
    <w:rsid w:val="00F855A4"/>
    <w:rsid w:val="00F919F9"/>
    <w:rsid w:val="00F9441B"/>
    <w:rsid w:val="00FA5AB4"/>
    <w:rsid w:val="00FA70F8"/>
    <w:rsid w:val="00FA7EB6"/>
    <w:rsid w:val="00FA7F9C"/>
    <w:rsid w:val="00FB5D0B"/>
    <w:rsid w:val="00FC0719"/>
    <w:rsid w:val="00FC0F87"/>
    <w:rsid w:val="00FC1E05"/>
    <w:rsid w:val="00FC2FF9"/>
    <w:rsid w:val="00FC3A5E"/>
    <w:rsid w:val="00FC3D0D"/>
    <w:rsid w:val="00FC4506"/>
    <w:rsid w:val="00FC4962"/>
    <w:rsid w:val="00FE1647"/>
    <w:rsid w:val="00FE5AB4"/>
    <w:rsid w:val="00FE7AE9"/>
    <w:rsid w:val="00FF2DF4"/>
    <w:rsid w:val="00FF303B"/>
    <w:rsid w:val="00FF559E"/>
    <w:rsid w:val="00FF78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B4157"/>
  <w15:docId w15:val="{38B90A11-DC6B-4505-95B2-7D131D484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ES_trad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F4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76" w:lineRule="auto"/>
      <w:outlineLvl w:val="0"/>
    </w:pPr>
    <w:rPr>
      <w:rFonts w:ascii="Calibri" w:eastAsia="Calibri" w:hAnsi="Calibri" w:cs="Calibri"/>
      <w:b/>
      <w:sz w:val="48"/>
      <w:szCs w:val="48"/>
      <w:lang w:eastAsia="es-ES_tradnl"/>
    </w:rPr>
  </w:style>
  <w:style w:type="paragraph" w:styleId="Heading2">
    <w:name w:val="heading 2"/>
    <w:basedOn w:val="Normal"/>
    <w:next w:val="Normal"/>
    <w:uiPriority w:val="9"/>
    <w:semiHidden/>
    <w:unhideWhenUsed/>
    <w:qFormat/>
    <w:pPr>
      <w:keepNext/>
      <w:keepLines/>
      <w:spacing w:before="360" w:after="80" w:line="276" w:lineRule="auto"/>
      <w:outlineLvl w:val="1"/>
    </w:pPr>
    <w:rPr>
      <w:rFonts w:ascii="Calibri" w:eastAsia="Calibri" w:hAnsi="Calibri" w:cs="Calibri"/>
      <w:b/>
      <w:sz w:val="36"/>
      <w:szCs w:val="36"/>
      <w:lang w:eastAsia="es-ES_tradnl"/>
    </w:rPr>
  </w:style>
  <w:style w:type="paragraph" w:styleId="Heading3">
    <w:name w:val="heading 3"/>
    <w:aliases w:val="h3"/>
    <w:basedOn w:val="Normal"/>
    <w:next w:val="Normal"/>
    <w:link w:val="Heading3Char"/>
    <w:uiPriority w:val="9"/>
    <w:semiHidden/>
    <w:unhideWhenUsed/>
    <w:qFormat/>
    <w:rsid w:val="003A43FB"/>
    <w:pPr>
      <w:keepNext/>
      <w:tabs>
        <w:tab w:val="left" w:pos="-1260"/>
        <w:tab w:val="left" w:leader="hyphen" w:pos="8817"/>
      </w:tabs>
      <w:ind w:right="-479"/>
      <w:jc w:val="center"/>
      <w:outlineLvl w:val="2"/>
    </w:pPr>
    <w:rPr>
      <w:rFonts w:ascii="Arial" w:hAnsi="Arial" w:cs="Arial"/>
      <w:b/>
      <w:bCs/>
      <w:snapToGrid w:val="0"/>
      <w:lang w:eastAsia="es-ES"/>
    </w:rPr>
  </w:style>
  <w:style w:type="paragraph" w:styleId="Heading4">
    <w:name w:val="heading 4"/>
    <w:basedOn w:val="Normal"/>
    <w:next w:val="Normal"/>
    <w:uiPriority w:val="9"/>
    <w:semiHidden/>
    <w:unhideWhenUsed/>
    <w:qFormat/>
    <w:pPr>
      <w:keepNext/>
      <w:keepLines/>
      <w:spacing w:before="240" w:after="40" w:line="276" w:lineRule="auto"/>
      <w:outlineLvl w:val="3"/>
    </w:pPr>
    <w:rPr>
      <w:rFonts w:ascii="Calibri" w:eastAsia="Calibri" w:hAnsi="Calibri" w:cs="Calibri"/>
      <w:b/>
      <w:lang w:eastAsia="es-ES_tradnl"/>
    </w:rPr>
  </w:style>
  <w:style w:type="paragraph" w:styleId="Heading5">
    <w:name w:val="heading 5"/>
    <w:basedOn w:val="Normal"/>
    <w:next w:val="Normal"/>
    <w:uiPriority w:val="9"/>
    <w:semiHidden/>
    <w:unhideWhenUsed/>
    <w:qFormat/>
    <w:pPr>
      <w:keepNext/>
      <w:keepLines/>
      <w:spacing w:before="220" w:after="40" w:line="276" w:lineRule="auto"/>
      <w:outlineLvl w:val="4"/>
    </w:pPr>
    <w:rPr>
      <w:rFonts w:ascii="Calibri" w:eastAsia="Calibri" w:hAnsi="Calibri" w:cs="Calibri"/>
      <w:b/>
      <w:sz w:val="22"/>
      <w:szCs w:val="22"/>
      <w:lang w:eastAsia="es-ES_tradnl"/>
    </w:rPr>
  </w:style>
  <w:style w:type="paragraph" w:styleId="Heading6">
    <w:name w:val="heading 6"/>
    <w:basedOn w:val="Normal"/>
    <w:next w:val="Normal"/>
    <w:uiPriority w:val="9"/>
    <w:semiHidden/>
    <w:unhideWhenUsed/>
    <w:qFormat/>
    <w:pPr>
      <w:keepNext/>
      <w:keepLines/>
      <w:spacing w:before="200" w:after="40" w:line="276" w:lineRule="auto"/>
      <w:outlineLvl w:val="5"/>
    </w:pPr>
    <w:rPr>
      <w:rFonts w:ascii="Calibri" w:eastAsia="Calibri" w:hAnsi="Calibri" w:cs="Calibri"/>
      <w:b/>
      <w:sz w:val="20"/>
      <w:szCs w:val="20"/>
      <w:lang w:eastAsia="es-ES_trad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0"/>
    <w:qFormat/>
    <w:rsid w:val="003A43FB"/>
    <w:pPr>
      <w:tabs>
        <w:tab w:val="left" w:pos="-1260"/>
        <w:tab w:val="left" w:leader="hyphen" w:pos="8817"/>
      </w:tabs>
      <w:spacing w:line="340" w:lineRule="exact"/>
      <w:ind w:right="-479"/>
      <w:jc w:val="center"/>
    </w:pPr>
    <w:rPr>
      <w:rFonts w:ascii="Arial" w:hAnsi="Arial" w:cs="Arial"/>
      <w:b/>
      <w:bCs/>
      <w:snapToGrid w:val="0"/>
      <w:lang w:val="pt-PT" w:eastAsia="es-ES"/>
    </w:rPr>
  </w:style>
  <w:style w:type="character" w:customStyle="1" w:styleId="Heading3Char">
    <w:name w:val="Heading 3 Char"/>
    <w:aliases w:val="h3 Char"/>
    <w:basedOn w:val="DefaultParagraphFont"/>
    <w:link w:val="Heading3"/>
    <w:rsid w:val="003A43FB"/>
    <w:rPr>
      <w:rFonts w:ascii="Arial" w:eastAsia="Times New Roman" w:hAnsi="Arial" w:cs="Arial"/>
      <w:b/>
      <w:bCs/>
      <w:snapToGrid w:val="0"/>
      <w:sz w:val="24"/>
      <w:szCs w:val="24"/>
      <w:lang w:eastAsia="es-ES"/>
    </w:rPr>
  </w:style>
  <w:style w:type="paragraph" w:styleId="Header">
    <w:name w:val="header"/>
    <w:aliases w:val="Guideline,F11"/>
    <w:basedOn w:val="Normal"/>
    <w:link w:val="HeaderChar"/>
    <w:uiPriority w:val="99"/>
    <w:rsid w:val="003A43FB"/>
    <w:pPr>
      <w:tabs>
        <w:tab w:val="center" w:pos="4419"/>
        <w:tab w:val="right" w:pos="8838"/>
      </w:tabs>
    </w:pPr>
    <w:rPr>
      <w:rFonts w:ascii="Arial" w:hAnsi="Arial" w:cs="Arial"/>
      <w:snapToGrid w:val="0"/>
      <w:color w:val="000000"/>
      <w:sz w:val="22"/>
      <w:szCs w:val="22"/>
      <w:lang w:eastAsia="es-ES"/>
    </w:rPr>
  </w:style>
  <w:style w:type="character" w:customStyle="1" w:styleId="HeaderChar">
    <w:name w:val="Header Char"/>
    <w:aliases w:val="Guideline Char,F11 Char"/>
    <w:basedOn w:val="DefaultParagraphFont"/>
    <w:link w:val="Header"/>
    <w:uiPriority w:val="99"/>
    <w:rsid w:val="003A43FB"/>
    <w:rPr>
      <w:rFonts w:ascii="Arial" w:eastAsia="Times New Roman" w:hAnsi="Arial" w:cs="Arial"/>
      <w:snapToGrid w:val="0"/>
      <w:color w:val="000000"/>
      <w:lang w:eastAsia="es-ES"/>
    </w:rPr>
  </w:style>
  <w:style w:type="paragraph" w:styleId="Footer">
    <w:name w:val="footer"/>
    <w:basedOn w:val="Normal"/>
    <w:link w:val="FooterChar"/>
    <w:uiPriority w:val="99"/>
    <w:rsid w:val="003A43FB"/>
    <w:pPr>
      <w:tabs>
        <w:tab w:val="center" w:pos="4419"/>
        <w:tab w:val="right" w:pos="8838"/>
      </w:tabs>
    </w:pPr>
    <w:rPr>
      <w:rFonts w:ascii="Arial" w:hAnsi="Arial" w:cs="Arial"/>
      <w:snapToGrid w:val="0"/>
      <w:color w:val="000000"/>
      <w:sz w:val="22"/>
      <w:szCs w:val="22"/>
      <w:lang w:eastAsia="es-ES"/>
    </w:rPr>
  </w:style>
  <w:style w:type="character" w:customStyle="1" w:styleId="FooterChar">
    <w:name w:val="Footer Char"/>
    <w:basedOn w:val="DefaultParagraphFont"/>
    <w:link w:val="Footer"/>
    <w:uiPriority w:val="99"/>
    <w:rsid w:val="003A43FB"/>
    <w:rPr>
      <w:rFonts w:ascii="Arial" w:eastAsia="Times New Roman" w:hAnsi="Arial" w:cs="Arial"/>
      <w:snapToGrid w:val="0"/>
      <w:color w:val="000000"/>
      <w:lang w:eastAsia="es-ES"/>
    </w:rPr>
  </w:style>
  <w:style w:type="paragraph" w:styleId="BodyText">
    <w:name w:val="Body Text"/>
    <w:basedOn w:val="Normal"/>
    <w:link w:val="BodyTextChar"/>
    <w:rsid w:val="003A43FB"/>
    <w:pPr>
      <w:spacing w:line="360" w:lineRule="auto"/>
      <w:jc w:val="both"/>
    </w:pPr>
    <w:rPr>
      <w:rFonts w:ascii="Arial" w:hAnsi="Arial" w:cs="Arial"/>
      <w:snapToGrid w:val="0"/>
      <w:color w:val="000000"/>
      <w:sz w:val="22"/>
      <w:szCs w:val="22"/>
      <w:lang w:eastAsia="es-ES"/>
    </w:rPr>
  </w:style>
  <w:style w:type="character" w:customStyle="1" w:styleId="BodyTextChar">
    <w:name w:val="Body Text Char"/>
    <w:basedOn w:val="DefaultParagraphFont"/>
    <w:link w:val="BodyText"/>
    <w:rsid w:val="003A43FB"/>
    <w:rPr>
      <w:rFonts w:ascii="Arial" w:eastAsia="Times New Roman" w:hAnsi="Arial" w:cs="Arial"/>
      <w:snapToGrid w:val="0"/>
      <w:color w:val="000000"/>
      <w:lang w:eastAsia="es-ES"/>
    </w:rPr>
  </w:style>
  <w:style w:type="character" w:customStyle="1" w:styleId="TitleChar">
    <w:name w:val="Title Char"/>
    <w:basedOn w:val="DefaultParagraphFont"/>
    <w:link w:val="Title"/>
    <w:rsid w:val="003A43FB"/>
    <w:rPr>
      <w:rFonts w:ascii="Arial" w:eastAsia="Times New Roman" w:hAnsi="Arial" w:cs="Arial"/>
      <w:b/>
      <w:bCs/>
      <w:snapToGrid w:val="0"/>
      <w:sz w:val="24"/>
      <w:szCs w:val="24"/>
      <w:lang w:val="pt-PT" w:eastAsia="es-ES"/>
    </w:rPr>
  </w:style>
  <w:style w:type="character" w:customStyle="1" w:styleId="DeltaViewInsertion">
    <w:name w:val="DeltaView Insertion"/>
    <w:rsid w:val="003A43FB"/>
    <w:rPr>
      <w:b/>
      <w:bCs/>
      <w:spacing w:val="0"/>
      <w:u w:val="double"/>
    </w:rPr>
  </w:style>
  <w:style w:type="table" w:styleId="TableGrid">
    <w:name w:val="Table Grid"/>
    <w:basedOn w:val="TableNormal"/>
    <w:uiPriority w:val="59"/>
    <w:rsid w:val="003A43FB"/>
    <w:pPr>
      <w:spacing w:after="0" w:line="240" w:lineRule="auto"/>
    </w:pPr>
    <w:rPr>
      <w:rFonts w:ascii="Times New Roman" w:eastAsia="Times New Roman" w:hAnsi="Times New Roman" w:cs="Times New Roman"/>
      <w:sz w:val="20"/>
      <w:szCs w:val="20"/>
      <w:lang w:val="es-HN" w:eastAsia="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43FB"/>
    <w:pPr>
      <w:ind w:left="708"/>
    </w:pPr>
    <w:rPr>
      <w:rFonts w:ascii="Arial" w:hAnsi="Arial" w:cs="Arial"/>
      <w:snapToGrid w:val="0"/>
      <w:color w:val="000000"/>
      <w:sz w:val="22"/>
      <w:szCs w:val="22"/>
      <w:lang w:eastAsia="es-ES"/>
    </w:rPr>
  </w:style>
  <w:style w:type="character" w:customStyle="1" w:styleId="CharacterStyle1">
    <w:name w:val="Character Style 1"/>
    <w:rsid w:val="003A43FB"/>
    <w:rPr>
      <w:rFonts w:ascii="Arial Narrow" w:hAnsi="Arial Narrow" w:cs="Arial Narrow"/>
      <w:sz w:val="22"/>
      <w:szCs w:val="22"/>
    </w:rPr>
  </w:style>
  <w:style w:type="paragraph" w:styleId="FootnoteText">
    <w:name w:val="footnote text"/>
    <w:basedOn w:val="Normal"/>
    <w:link w:val="FootnoteTextChar"/>
    <w:semiHidden/>
    <w:unhideWhenUsed/>
    <w:rsid w:val="003A43FB"/>
    <w:rPr>
      <w:rFonts w:ascii="Arial" w:hAnsi="Arial" w:cs="Arial"/>
      <w:snapToGrid w:val="0"/>
      <w:color w:val="000000"/>
      <w:sz w:val="20"/>
      <w:szCs w:val="20"/>
      <w:lang w:eastAsia="es-ES"/>
    </w:rPr>
  </w:style>
  <w:style w:type="character" w:customStyle="1" w:styleId="FootnoteTextChar">
    <w:name w:val="Footnote Text Char"/>
    <w:basedOn w:val="DefaultParagraphFont"/>
    <w:link w:val="FootnoteText"/>
    <w:semiHidden/>
    <w:rsid w:val="003A43FB"/>
    <w:rPr>
      <w:rFonts w:ascii="Arial" w:eastAsia="Times New Roman" w:hAnsi="Arial" w:cs="Arial"/>
      <w:snapToGrid w:val="0"/>
      <w:color w:val="000000"/>
      <w:sz w:val="20"/>
      <w:szCs w:val="20"/>
      <w:lang w:eastAsia="es-ES"/>
    </w:rPr>
  </w:style>
  <w:style w:type="character" w:styleId="FootnoteReference">
    <w:name w:val="footnote reference"/>
    <w:basedOn w:val="DefaultParagraphFont"/>
    <w:semiHidden/>
    <w:unhideWhenUsed/>
    <w:rsid w:val="003A43FB"/>
    <w:rPr>
      <w:vertAlign w:val="superscript"/>
    </w:rPr>
  </w:style>
  <w:style w:type="character" w:styleId="Hyperlink">
    <w:name w:val="Hyperlink"/>
    <w:uiPriority w:val="99"/>
    <w:rsid w:val="003A43FB"/>
    <w:rPr>
      <w:rFonts w:cs="Times New Roman"/>
      <w:color w:val="0000FF"/>
      <w:u w:val="single"/>
    </w:rPr>
  </w:style>
  <w:style w:type="paragraph" w:styleId="BodyText2">
    <w:name w:val="Body Text 2"/>
    <w:basedOn w:val="Normal"/>
    <w:link w:val="BodyText2Char"/>
    <w:uiPriority w:val="99"/>
    <w:semiHidden/>
    <w:unhideWhenUsed/>
    <w:rsid w:val="003A43FB"/>
    <w:pPr>
      <w:spacing w:after="120" w:line="480" w:lineRule="auto"/>
    </w:pPr>
    <w:rPr>
      <w:rFonts w:ascii="Arial" w:hAnsi="Arial" w:cs="Arial"/>
      <w:snapToGrid w:val="0"/>
      <w:color w:val="000000"/>
      <w:sz w:val="22"/>
      <w:szCs w:val="22"/>
      <w:lang w:eastAsia="es-ES"/>
    </w:rPr>
  </w:style>
  <w:style w:type="character" w:customStyle="1" w:styleId="BodyText2Char">
    <w:name w:val="Body Text 2 Char"/>
    <w:basedOn w:val="DefaultParagraphFont"/>
    <w:link w:val="BodyText2"/>
    <w:uiPriority w:val="99"/>
    <w:semiHidden/>
    <w:rsid w:val="003A43FB"/>
    <w:rPr>
      <w:rFonts w:ascii="Arial" w:eastAsia="Times New Roman" w:hAnsi="Arial" w:cs="Arial"/>
      <w:snapToGrid w:val="0"/>
      <w:color w:val="000000"/>
      <w:lang w:eastAsia="es-ES"/>
    </w:rPr>
  </w:style>
  <w:style w:type="paragraph" w:styleId="BodyTextIndent">
    <w:name w:val="Body Text Indent"/>
    <w:basedOn w:val="Normal"/>
    <w:link w:val="BodyTextIndentChar"/>
    <w:uiPriority w:val="99"/>
    <w:semiHidden/>
    <w:unhideWhenUsed/>
    <w:rsid w:val="003A43FB"/>
    <w:pPr>
      <w:spacing w:after="120" w:line="259" w:lineRule="auto"/>
      <w:ind w:left="283"/>
    </w:pPr>
    <w:rPr>
      <w:rFonts w:ascii="Baskerville Old Face" w:eastAsia="Calibri" w:hAnsi="Baskerville Old Face" w:cs="Calibri"/>
      <w:szCs w:val="22"/>
      <w:lang w:eastAsia="es-ES_tradnl"/>
    </w:rPr>
  </w:style>
  <w:style w:type="character" w:customStyle="1" w:styleId="BodyTextIndentChar">
    <w:name w:val="Body Text Indent Char"/>
    <w:basedOn w:val="DefaultParagraphFont"/>
    <w:link w:val="BodyTextIndent"/>
    <w:uiPriority w:val="99"/>
    <w:semiHidden/>
    <w:rsid w:val="003A43FB"/>
    <w:rPr>
      <w:rFonts w:ascii="Baskerville Old Face" w:hAnsi="Baskerville Old Face"/>
      <w:sz w:val="24"/>
    </w:rPr>
  </w:style>
  <w:style w:type="character" w:styleId="CommentReference">
    <w:name w:val="annotation reference"/>
    <w:basedOn w:val="DefaultParagraphFont"/>
    <w:uiPriority w:val="99"/>
    <w:semiHidden/>
    <w:unhideWhenUsed/>
    <w:rsid w:val="003A43FB"/>
    <w:rPr>
      <w:sz w:val="16"/>
      <w:szCs w:val="16"/>
    </w:rPr>
  </w:style>
  <w:style w:type="paragraph" w:styleId="CommentText">
    <w:name w:val="annotation text"/>
    <w:basedOn w:val="Normal"/>
    <w:link w:val="CommentTextChar"/>
    <w:uiPriority w:val="99"/>
    <w:unhideWhenUsed/>
    <w:rsid w:val="003A43FB"/>
    <w:rPr>
      <w:rFonts w:ascii="Arial" w:hAnsi="Arial" w:cs="Arial"/>
      <w:snapToGrid w:val="0"/>
      <w:color w:val="000000"/>
      <w:sz w:val="20"/>
      <w:szCs w:val="20"/>
      <w:lang w:eastAsia="es-ES"/>
    </w:rPr>
  </w:style>
  <w:style w:type="character" w:customStyle="1" w:styleId="CommentTextChar">
    <w:name w:val="Comment Text Char"/>
    <w:basedOn w:val="DefaultParagraphFont"/>
    <w:link w:val="CommentText"/>
    <w:uiPriority w:val="99"/>
    <w:rsid w:val="003A43FB"/>
    <w:rPr>
      <w:rFonts w:ascii="Arial" w:eastAsia="Times New Roman" w:hAnsi="Arial" w:cs="Arial"/>
      <w:snapToGrid w:val="0"/>
      <w:color w:val="000000"/>
      <w:sz w:val="20"/>
      <w:szCs w:val="20"/>
      <w:lang w:eastAsia="es-ES"/>
    </w:rPr>
  </w:style>
  <w:style w:type="paragraph" w:styleId="CommentSubject">
    <w:name w:val="annotation subject"/>
    <w:basedOn w:val="CommentText"/>
    <w:next w:val="CommentText"/>
    <w:link w:val="CommentSubjectChar"/>
    <w:uiPriority w:val="99"/>
    <w:semiHidden/>
    <w:unhideWhenUsed/>
    <w:rsid w:val="003A43FB"/>
    <w:rPr>
      <w:b/>
      <w:bCs/>
    </w:rPr>
  </w:style>
  <w:style w:type="character" w:customStyle="1" w:styleId="CommentSubjectChar">
    <w:name w:val="Comment Subject Char"/>
    <w:basedOn w:val="CommentTextChar"/>
    <w:link w:val="CommentSubject"/>
    <w:uiPriority w:val="99"/>
    <w:semiHidden/>
    <w:rsid w:val="003A43FB"/>
    <w:rPr>
      <w:rFonts w:ascii="Arial" w:eastAsia="Times New Roman" w:hAnsi="Arial" w:cs="Arial"/>
      <w:b/>
      <w:bCs/>
      <w:snapToGrid w:val="0"/>
      <w:color w:val="000000"/>
      <w:sz w:val="20"/>
      <w:szCs w:val="20"/>
      <w:lang w:eastAsia="es-ES"/>
    </w:rPr>
  </w:style>
  <w:style w:type="paragraph" w:styleId="BalloonText">
    <w:name w:val="Balloon Text"/>
    <w:basedOn w:val="Normal"/>
    <w:link w:val="BalloonTextChar"/>
    <w:uiPriority w:val="99"/>
    <w:semiHidden/>
    <w:unhideWhenUsed/>
    <w:rsid w:val="003A43FB"/>
    <w:rPr>
      <w:rFonts w:ascii="Segoe UI" w:hAnsi="Segoe UI" w:cs="Segoe UI"/>
      <w:snapToGrid w:val="0"/>
      <w:color w:val="000000"/>
      <w:sz w:val="18"/>
      <w:szCs w:val="18"/>
      <w:lang w:eastAsia="es-ES"/>
    </w:rPr>
  </w:style>
  <w:style w:type="character" w:customStyle="1" w:styleId="BalloonTextChar">
    <w:name w:val="Balloon Text Char"/>
    <w:basedOn w:val="DefaultParagraphFont"/>
    <w:link w:val="BalloonText"/>
    <w:uiPriority w:val="99"/>
    <w:semiHidden/>
    <w:rsid w:val="003A43FB"/>
    <w:rPr>
      <w:rFonts w:ascii="Segoe UI" w:eastAsia="Times New Roman" w:hAnsi="Segoe UI" w:cs="Segoe UI"/>
      <w:snapToGrid w:val="0"/>
      <w:color w:val="000000"/>
      <w:sz w:val="18"/>
      <w:szCs w:val="18"/>
      <w:lang w:eastAsia="es-ES"/>
    </w:rPr>
  </w:style>
  <w:style w:type="paragraph" w:customStyle="1" w:styleId="NormalText">
    <w:name w:val="^NormalText"/>
    <w:basedOn w:val="Normal"/>
    <w:rsid w:val="003A43FB"/>
    <w:pPr>
      <w:spacing w:after="240"/>
      <w:ind w:firstLine="720"/>
      <w:jc w:val="both"/>
    </w:pPr>
    <w:rPr>
      <w:szCs w:val="20"/>
      <w:lang w:eastAsia="es-ES_tradnl"/>
    </w:rPr>
  </w:style>
  <w:style w:type="paragraph" w:styleId="Revision">
    <w:name w:val="Revision"/>
    <w:hidden/>
    <w:uiPriority w:val="99"/>
    <w:semiHidden/>
    <w:rsid w:val="00AE5673"/>
    <w:pPr>
      <w:spacing w:after="0" w:line="240" w:lineRule="auto"/>
    </w:pPr>
  </w:style>
  <w:style w:type="paragraph" w:styleId="Subtitle">
    <w:name w:val="Subtitle"/>
    <w:basedOn w:val="Normal"/>
    <w:next w:val="Normal"/>
    <w:uiPriority w:val="11"/>
    <w:qFormat/>
    <w:pPr>
      <w:keepNext/>
      <w:keepLines/>
      <w:spacing w:before="360" w:after="80" w:line="276" w:lineRule="auto"/>
    </w:pPr>
    <w:rPr>
      <w:rFonts w:ascii="Georgia" w:eastAsia="Georgia" w:hAnsi="Georgia" w:cs="Georgia"/>
      <w:i/>
      <w:color w:val="666666"/>
      <w:sz w:val="48"/>
      <w:szCs w:val="48"/>
      <w:lang w:eastAsia="es-ES_tradnl"/>
    </w:rPr>
  </w:style>
  <w:style w:type="table" w:customStyle="1" w:styleId="5">
    <w:name w:val="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4">
    <w:name w:val="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3">
    <w:name w:val="3"/>
    <w:basedOn w:val="TableNormal1"/>
    <w:tblPr>
      <w:tblStyleRowBandSize w:val="1"/>
      <w:tblStyleColBandSize w:val="1"/>
      <w:tblCellMar>
        <w:left w:w="70" w:type="dxa"/>
        <w:right w:w="70" w:type="dxa"/>
      </w:tblCellMar>
    </w:tblPr>
  </w:style>
  <w:style w:type="table" w:customStyle="1" w:styleId="2">
    <w:name w:val="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1">
    <w:name w:val="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character" w:customStyle="1" w:styleId="UnresolvedMention1">
    <w:name w:val="Unresolved Mention1"/>
    <w:basedOn w:val="DefaultParagraphFont"/>
    <w:uiPriority w:val="99"/>
    <w:semiHidden/>
    <w:unhideWhenUsed/>
    <w:rsid w:val="00873316"/>
    <w:rPr>
      <w:color w:val="605E5C"/>
      <w:shd w:val="clear" w:color="auto" w:fill="E1DFDD"/>
    </w:rPr>
  </w:style>
  <w:style w:type="character" w:styleId="FollowedHyperlink">
    <w:name w:val="FollowedHyperlink"/>
    <w:basedOn w:val="DefaultParagraphFont"/>
    <w:uiPriority w:val="99"/>
    <w:semiHidden/>
    <w:unhideWhenUsed/>
    <w:rsid w:val="00B147BC"/>
    <w:rPr>
      <w:color w:val="954F72"/>
      <w:u w:val="single"/>
    </w:rPr>
  </w:style>
  <w:style w:type="paragraph" w:customStyle="1" w:styleId="msonormal0">
    <w:name w:val="msonormal"/>
    <w:basedOn w:val="Normal"/>
    <w:rsid w:val="00B147BC"/>
    <w:pPr>
      <w:spacing w:before="100" w:beforeAutospacing="1" w:after="100" w:afterAutospacing="1"/>
    </w:pPr>
  </w:style>
  <w:style w:type="paragraph" w:customStyle="1" w:styleId="xl63">
    <w:name w:val="xl63"/>
    <w:basedOn w:val="Normal"/>
    <w:rsid w:val="00B147BC"/>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style>
  <w:style w:type="paragraph" w:customStyle="1" w:styleId="xl64">
    <w:name w:val="xl64"/>
    <w:basedOn w:val="Normal"/>
    <w:rsid w:val="00B147BC"/>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style>
  <w:style w:type="paragraph" w:customStyle="1" w:styleId="xl65">
    <w:name w:val="xl65"/>
    <w:basedOn w:val="Normal"/>
    <w:rsid w:val="00B147BC"/>
    <w:pPr>
      <w:spacing w:before="100" w:beforeAutospacing="1" w:after="100" w:afterAutospacing="1"/>
      <w:jc w:val="center"/>
    </w:pPr>
  </w:style>
  <w:style w:type="paragraph" w:customStyle="1" w:styleId="xl66">
    <w:name w:val="xl66"/>
    <w:basedOn w:val="Normal"/>
    <w:rsid w:val="00B147BC"/>
    <w:pPr>
      <w:spacing w:before="100" w:beforeAutospacing="1" w:after="100" w:afterAutospacing="1"/>
      <w:jc w:val="center"/>
    </w:pPr>
  </w:style>
  <w:style w:type="paragraph" w:customStyle="1" w:styleId="xl67">
    <w:name w:val="xl67"/>
    <w:basedOn w:val="Normal"/>
    <w:rsid w:val="00B147BC"/>
    <w:pPr>
      <w:spacing w:before="100" w:beforeAutospacing="1" w:after="100" w:afterAutospacing="1"/>
      <w:jc w:val="center"/>
    </w:pPr>
    <w:rPr>
      <w:rFonts w:ascii="Arial" w:hAnsi="Arial" w:cs="Arial"/>
    </w:rPr>
  </w:style>
  <w:style w:type="paragraph" w:customStyle="1" w:styleId="xl94">
    <w:name w:val="xl94"/>
    <w:basedOn w:val="Normal"/>
    <w:rsid w:val="0071521A"/>
    <w:pPr>
      <w:spacing w:before="100" w:beforeAutospacing="1" w:after="100" w:afterAutospacing="1"/>
      <w:jc w:val="center"/>
    </w:pPr>
  </w:style>
  <w:style w:type="paragraph" w:customStyle="1" w:styleId="xl95">
    <w:name w:val="xl95"/>
    <w:basedOn w:val="Normal"/>
    <w:rsid w:val="0071521A"/>
    <w:pPr>
      <w:spacing w:before="100" w:beforeAutospacing="1" w:after="100" w:afterAutospacing="1"/>
      <w:jc w:val="center"/>
    </w:pPr>
  </w:style>
  <w:style w:type="paragraph" w:customStyle="1" w:styleId="xl96">
    <w:name w:val="xl96"/>
    <w:basedOn w:val="Normal"/>
    <w:rsid w:val="0071521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rPr>
  </w:style>
  <w:style w:type="paragraph" w:customStyle="1" w:styleId="xl97">
    <w:name w:val="xl97"/>
    <w:basedOn w:val="Normal"/>
    <w:rsid w:val="0071521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rPr>
  </w:style>
  <w:style w:type="paragraph" w:customStyle="1" w:styleId="xl98">
    <w:name w:val="xl98"/>
    <w:basedOn w:val="Normal"/>
    <w:rsid w:val="0071521A"/>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99">
    <w:name w:val="xl99"/>
    <w:basedOn w:val="Normal"/>
    <w:rsid w:val="0071521A"/>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styleId="HTMLPreformatted">
    <w:name w:val="HTML Preformatted"/>
    <w:basedOn w:val="Normal"/>
    <w:link w:val="HTMLPreformattedChar"/>
    <w:uiPriority w:val="99"/>
    <w:unhideWhenUsed/>
    <w:rsid w:val="0055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MX"/>
    </w:rPr>
  </w:style>
  <w:style w:type="character" w:customStyle="1" w:styleId="HTMLPreformattedChar">
    <w:name w:val="HTML Preformatted Char"/>
    <w:basedOn w:val="DefaultParagraphFont"/>
    <w:link w:val="HTMLPreformatted"/>
    <w:uiPriority w:val="99"/>
    <w:rsid w:val="0055619D"/>
    <w:rPr>
      <w:rFonts w:ascii="Courier New" w:eastAsia="Times New Roman" w:hAnsi="Courier New" w:cs="Courier New"/>
      <w:sz w:val="20"/>
      <w:szCs w:val="20"/>
      <w:lang w:eastAsia="es-MX"/>
    </w:rPr>
  </w:style>
  <w:style w:type="character" w:customStyle="1" w:styleId="y2iqfc">
    <w:name w:val="y2iqfc"/>
    <w:basedOn w:val="DefaultParagraphFont"/>
    <w:rsid w:val="00556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647420">
      <w:bodyDiv w:val="1"/>
      <w:marLeft w:val="0"/>
      <w:marRight w:val="0"/>
      <w:marTop w:val="0"/>
      <w:marBottom w:val="0"/>
      <w:divBdr>
        <w:top w:val="none" w:sz="0" w:space="0" w:color="auto"/>
        <w:left w:val="none" w:sz="0" w:space="0" w:color="auto"/>
        <w:bottom w:val="none" w:sz="0" w:space="0" w:color="auto"/>
        <w:right w:val="none" w:sz="0" w:space="0" w:color="auto"/>
      </w:divBdr>
    </w:div>
    <w:div w:id="358118362">
      <w:bodyDiv w:val="1"/>
      <w:marLeft w:val="0"/>
      <w:marRight w:val="0"/>
      <w:marTop w:val="0"/>
      <w:marBottom w:val="0"/>
      <w:divBdr>
        <w:top w:val="none" w:sz="0" w:space="0" w:color="auto"/>
        <w:left w:val="none" w:sz="0" w:space="0" w:color="auto"/>
        <w:bottom w:val="none" w:sz="0" w:space="0" w:color="auto"/>
        <w:right w:val="none" w:sz="0" w:space="0" w:color="auto"/>
      </w:divBdr>
    </w:div>
    <w:div w:id="514537621">
      <w:bodyDiv w:val="1"/>
      <w:marLeft w:val="0"/>
      <w:marRight w:val="0"/>
      <w:marTop w:val="0"/>
      <w:marBottom w:val="0"/>
      <w:divBdr>
        <w:top w:val="none" w:sz="0" w:space="0" w:color="auto"/>
        <w:left w:val="none" w:sz="0" w:space="0" w:color="auto"/>
        <w:bottom w:val="none" w:sz="0" w:space="0" w:color="auto"/>
        <w:right w:val="none" w:sz="0" w:space="0" w:color="auto"/>
      </w:divBdr>
    </w:div>
    <w:div w:id="530187846">
      <w:bodyDiv w:val="1"/>
      <w:marLeft w:val="0"/>
      <w:marRight w:val="0"/>
      <w:marTop w:val="0"/>
      <w:marBottom w:val="0"/>
      <w:divBdr>
        <w:top w:val="none" w:sz="0" w:space="0" w:color="auto"/>
        <w:left w:val="none" w:sz="0" w:space="0" w:color="auto"/>
        <w:bottom w:val="none" w:sz="0" w:space="0" w:color="auto"/>
        <w:right w:val="none" w:sz="0" w:space="0" w:color="auto"/>
      </w:divBdr>
    </w:div>
    <w:div w:id="574821988">
      <w:bodyDiv w:val="1"/>
      <w:marLeft w:val="0"/>
      <w:marRight w:val="0"/>
      <w:marTop w:val="0"/>
      <w:marBottom w:val="0"/>
      <w:divBdr>
        <w:top w:val="none" w:sz="0" w:space="0" w:color="auto"/>
        <w:left w:val="none" w:sz="0" w:space="0" w:color="auto"/>
        <w:bottom w:val="none" w:sz="0" w:space="0" w:color="auto"/>
        <w:right w:val="none" w:sz="0" w:space="0" w:color="auto"/>
      </w:divBdr>
    </w:div>
    <w:div w:id="623461966">
      <w:bodyDiv w:val="1"/>
      <w:marLeft w:val="0"/>
      <w:marRight w:val="0"/>
      <w:marTop w:val="0"/>
      <w:marBottom w:val="0"/>
      <w:divBdr>
        <w:top w:val="none" w:sz="0" w:space="0" w:color="auto"/>
        <w:left w:val="none" w:sz="0" w:space="0" w:color="auto"/>
        <w:bottom w:val="none" w:sz="0" w:space="0" w:color="auto"/>
        <w:right w:val="none" w:sz="0" w:space="0" w:color="auto"/>
      </w:divBdr>
    </w:div>
    <w:div w:id="741173701">
      <w:bodyDiv w:val="1"/>
      <w:marLeft w:val="0"/>
      <w:marRight w:val="0"/>
      <w:marTop w:val="0"/>
      <w:marBottom w:val="0"/>
      <w:divBdr>
        <w:top w:val="none" w:sz="0" w:space="0" w:color="auto"/>
        <w:left w:val="none" w:sz="0" w:space="0" w:color="auto"/>
        <w:bottom w:val="none" w:sz="0" w:space="0" w:color="auto"/>
        <w:right w:val="none" w:sz="0" w:space="0" w:color="auto"/>
      </w:divBdr>
    </w:div>
    <w:div w:id="918829276">
      <w:bodyDiv w:val="1"/>
      <w:marLeft w:val="0"/>
      <w:marRight w:val="0"/>
      <w:marTop w:val="0"/>
      <w:marBottom w:val="0"/>
      <w:divBdr>
        <w:top w:val="none" w:sz="0" w:space="0" w:color="auto"/>
        <w:left w:val="none" w:sz="0" w:space="0" w:color="auto"/>
        <w:bottom w:val="none" w:sz="0" w:space="0" w:color="auto"/>
        <w:right w:val="none" w:sz="0" w:space="0" w:color="auto"/>
      </w:divBdr>
    </w:div>
    <w:div w:id="1018966894">
      <w:bodyDiv w:val="1"/>
      <w:marLeft w:val="0"/>
      <w:marRight w:val="0"/>
      <w:marTop w:val="0"/>
      <w:marBottom w:val="0"/>
      <w:divBdr>
        <w:top w:val="none" w:sz="0" w:space="0" w:color="auto"/>
        <w:left w:val="none" w:sz="0" w:space="0" w:color="auto"/>
        <w:bottom w:val="none" w:sz="0" w:space="0" w:color="auto"/>
        <w:right w:val="none" w:sz="0" w:space="0" w:color="auto"/>
      </w:divBdr>
    </w:div>
    <w:div w:id="1198464469">
      <w:bodyDiv w:val="1"/>
      <w:marLeft w:val="0"/>
      <w:marRight w:val="0"/>
      <w:marTop w:val="0"/>
      <w:marBottom w:val="0"/>
      <w:divBdr>
        <w:top w:val="none" w:sz="0" w:space="0" w:color="auto"/>
        <w:left w:val="none" w:sz="0" w:space="0" w:color="auto"/>
        <w:bottom w:val="none" w:sz="0" w:space="0" w:color="auto"/>
        <w:right w:val="none" w:sz="0" w:space="0" w:color="auto"/>
      </w:divBdr>
    </w:div>
    <w:div w:id="1457219154">
      <w:bodyDiv w:val="1"/>
      <w:marLeft w:val="0"/>
      <w:marRight w:val="0"/>
      <w:marTop w:val="0"/>
      <w:marBottom w:val="0"/>
      <w:divBdr>
        <w:top w:val="none" w:sz="0" w:space="0" w:color="auto"/>
        <w:left w:val="none" w:sz="0" w:space="0" w:color="auto"/>
        <w:bottom w:val="none" w:sz="0" w:space="0" w:color="auto"/>
        <w:right w:val="none" w:sz="0" w:space="0" w:color="auto"/>
      </w:divBdr>
    </w:div>
    <w:div w:id="1482700301">
      <w:bodyDiv w:val="1"/>
      <w:marLeft w:val="0"/>
      <w:marRight w:val="0"/>
      <w:marTop w:val="0"/>
      <w:marBottom w:val="0"/>
      <w:divBdr>
        <w:top w:val="none" w:sz="0" w:space="0" w:color="auto"/>
        <w:left w:val="none" w:sz="0" w:space="0" w:color="auto"/>
        <w:bottom w:val="none" w:sz="0" w:space="0" w:color="auto"/>
        <w:right w:val="none" w:sz="0" w:space="0" w:color="auto"/>
      </w:divBdr>
    </w:div>
    <w:div w:id="1485665486">
      <w:bodyDiv w:val="1"/>
      <w:marLeft w:val="0"/>
      <w:marRight w:val="0"/>
      <w:marTop w:val="0"/>
      <w:marBottom w:val="0"/>
      <w:divBdr>
        <w:top w:val="none" w:sz="0" w:space="0" w:color="auto"/>
        <w:left w:val="none" w:sz="0" w:space="0" w:color="auto"/>
        <w:bottom w:val="none" w:sz="0" w:space="0" w:color="auto"/>
        <w:right w:val="none" w:sz="0" w:space="0" w:color="auto"/>
      </w:divBdr>
      <w:divsChild>
        <w:div w:id="593129302">
          <w:marLeft w:val="0"/>
          <w:marRight w:val="0"/>
          <w:marTop w:val="0"/>
          <w:marBottom w:val="0"/>
          <w:divBdr>
            <w:top w:val="none" w:sz="0" w:space="0" w:color="auto"/>
            <w:left w:val="none" w:sz="0" w:space="0" w:color="auto"/>
            <w:bottom w:val="none" w:sz="0" w:space="0" w:color="auto"/>
            <w:right w:val="none" w:sz="0" w:space="0" w:color="auto"/>
          </w:divBdr>
          <w:divsChild>
            <w:div w:id="377511113">
              <w:marLeft w:val="0"/>
              <w:marRight w:val="0"/>
              <w:marTop w:val="0"/>
              <w:marBottom w:val="0"/>
              <w:divBdr>
                <w:top w:val="none" w:sz="0" w:space="0" w:color="auto"/>
                <w:left w:val="none" w:sz="0" w:space="0" w:color="auto"/>
                <w:bottom w:val="none" w:sz="0" w:space="0" w:color="auto"/>
                <w:right w:val="none" w:sz="0" w:space="0" w:color="auto"/>
              </w:divBdr>
              <w:divsChild>
                <w:div w:id="845093824">
                  <w:marLeft w:val="0"/>
                  <w:marRight w:val="0"/>
                  <w:marTop w:val="0"/>
                  <w:marBottom w:val="0"/>
                  <w:divBdr>
                    <w:top w:val="none" w:sz="0" w:space="0" w:color="auto"/>
                    <w:left w:val="none" w:sz="0" w:space="0" w:color="auto"/>
                    <w:bottom w:val="none" w:sz="0" w:space="0" w:color="auto"/>
                    <w:right w:val="none" w:sz="0" w:space="0" w:color="auto"/>
                  </w:divBdr>
                  <w:divsChild>
                    <w:div w:id="2060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178083">
      <w:bodyDiv w:val="1"/>
      <w:marLeft w:val="0"/>
      <w:marRight w:val="0"/>
      <w:marTop w:val="0"/>
      <w:marBottom w:val="0"/>
      <w:divBdr>
        <w:top w:val="none" w:sz="0" w:space="0" w:color="auto"/>
        <w:left w:val="none" w:sz="0" w:space="0" w:color="auto"/>
        <w:bottom w:val="none" w:sz="0" w:space="0" w:color="auto"/>
        <w:right w:val="none" w:sz="0" w:space="0" w:color="auto"/>
      </w:divBdr>
    </w:div>
    <w:div w:id="1560702218">
      <w:bodyDiv w:val="1"/>
      <w:marLeft w:val="0"/>
      <w:marRight w:val="0"/>
      <w:marTop w:val="0"/>
      <w:marBottom w:val="0"/>
      <w:divBdr>
        <w:top w:val="none" w:sz="0" w:space="0" w:color="auto"/>
        <w:left w:val="none" w:sz="0" w:space="0" w:color="auto"/>
        <w:bottom w:val="none" w:sz="0" w:space="0" w:color="auto"/>
        <w:right w:val="none" w:sz="0" w:space="0" w:color="auto"/>
      </w:divBdr>
    </w:div>
    <w:div w:id="1562786412">
      <w:bodyDiv w:val="1"/>
      <w:marLeft w:val="0"/>
      <w:marRight w:val="0"/>
      <w:marTop w:val="0"/>
      <w:marBottom w:val="0"/>
      <w:divBdr>
        <w:top w:val="none" w:sz="0" w:space="0" w:color="auto"/>
        <w:left w:val="none" w:sz="0" w:space="0" w:color="auto"/>
        <w:bottom w:val="none" w:sz="0" w:space="0" w:color="auto"/>
        <w:right w:val="none" w:sz="0" w:space="0" w:color="auto"/>
      </w:divBdr>
    </w:div>
    <w:div w:id="1596160413">
      <w:bodyDiv w:val="1"/>
      <w:marLeft w:val="0"/>
      <w:marRight w:val="0"/>
      <w:marTop w:val="0"/>
      <w:marBottom w:val="0"/>
      <w:divBdr>
        <w:top w:val="none" w:sz="0" w:space="0" w:color="auto"/>
        <w:left w:val="none" w:sz="0" w:space="0" w:color="auto"/>
        <w:bottom w:val="none" w:sz="0" w:space="0" w:color="auto"/>
        <w:right w:val="none" w:sz="0" w:space="0" w:color="auto"/>
      </w:divBdr>
    </w:div>
    <w:div w:id="1780755261">
      <w:bodyDiv w:val="1"/>
      <w:marLeft w:val="0"/>
      <w:marRight w:val="0"/>
      <w:marTop w:val="0"/>
      <w:marBottom w:val="0"/>
      <w:divBdr>
        <w:top w:val="none" w:sz="0" w:space="0" w:color="auto"/>
        <w:left w:val="none" w:sz="0" w:space="0" w:color="auto"/>
        <w:bottom w:val="none" w:sz="0" w:space="0" w:color="auto"/>
        <w:right w:val="none" w:sz="0" w:space="0" w:color="auto"/>
      </w:divBdr>
    </w:div>
    <w:div w:id="1823230613">
      <w:bodyDiv w:val="1"/>
      <w:marLeft w:val="0"/>
      <w:marRight w:val="0"/>
      <w:marTop w:val="0"/>
      <w:marBottom w:val="0"/>
      <w:divBdr>
        <w:top w:val="none" w:sz="0" w:space="0" w:color="auto"/>
        <w:left w:val="none" w:sz="0" w:space="0" w:color="auto"/>
        <w:bottom w:val="none" w:sz="0" w:space="0" w:color="auto"/>
        <w:right w:val="none" w:sz="0" w:space="0" w:color="auto"/>
      </w:divBdr>
    </w:div>
    <w:div w:id="1835030067">
      <w:bodyDiv w:val="1"/>
      <w:marLeft w:val="0"/>
      <w:marRight w:val="0"/>
      <w:marTop w:val="0"/>
      <w:marBottom w:val="0"/>
      <w:divBdr>
        <w:top w:val="none" w:sz="0" w:space="0" w:color="auto"/>
        <w:left w:val="none" w:sz="0" w:space="0" w:color="auto"/>
        <w:bottom w:val="none" w:sz="0" w:space="0" w:color="auto"/>
        <w:right w:val="none" w:sz="0" w:space="0" w:color="auto"/>
      </w:divBdr>
    </w:div>
    <w:div w:id="1850484778">
      <w:bodyDiv w:val="1"/>
      <w:marLeft w:val="0"/>
      <w:marRight w:val="0"/>
      <w:marTop w:val="0"/>
      <w:marBottom w:val="0"/>
      <w:divBdr>
        <w:top w:val="none" w:sz="0" w:space="0" w:color="auto"/>
        <w:left w:val="none" w:sz="0" w:space="0" w:color="auto"/>
        <w:bottom w:val="none" w:sz="0" w:space="0" w:color="auto"/>
        <w:right w:val="none" w:sz="0" w:space="0" w:color="auto"/>
      </w:divBdr>
    </w:div>
    <w:div w:id="1890799697">
      <w:bodyDiv w:val="1"/>
      <w:marLeft w:val="0"/>
      <w:marRight w:val="0"/>
      <w:marTop w:val="0"/>
      <w:marBottom w:val="0"/>
      <w:divBdr>
        <w:top w:val="none" w:sz="0" w:space="0" w:color="auto"/>
        <w:left w:val="none" w:sz="0" w:space="0" w:color="auto"/>
        <w:bottom w:val="none" w:sz="0" w:space="0" w:color="auto"/>
        <w:right w:val="none" w:sz="0" w:space="0" w:color="auto"/>
      </w:divBdr>
    </w:div>
    <w:div w:id="20955870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2.xml"/><Relationship Id="rId30"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5y6/6QuUXU+Jw9b6CBKSz+MQUMQ==">AMUW2mUlDSwCuxGC15K60pMHs4KMqXRMZDucW2qzJVq+uh5ACSYzNui6Xdh+LjNid9Ym6CNCkyAxmuDotMtfN1dZ4tyMeT0A4O26YWRdP4vMTQZ/r5UIon7B1wd0ldh+i9r6pXOnpmRQ3P/wJunADKPlZbKoHY34Is9Ei5H4iCNk2M1qA3eelbmCL3CYACpCTNb7AobhA/juRHOuRMsjH1EsnqmJxOG0hib06tC5blYTGeOEYr9cV48=</go:docsCustomData>
</go:gDocsCustomXmlDataStorage>
</file>

<file path=customXml/itemProps1.xml><?xml version="1.0" encoding="utf-8"?>
<ds:datastoreItem xmlns:ds="http://schemas.openxmlformats.org/officeDocument/2006/customXml" ds:itemID="{D34ACC2A-9F23-4907-8694-4906CB8BAC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Pages>
  <Words>7863</Words>
  <Characters>44823</Characters>
  <Application>Microsoft Office Word</Application>
  <DocSecurity>0</DocSecurity>
  <Lines>373</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Carreño</dc:creator>
  <cp:keywords/>
  <dc:description/>
  <cp:lastModifiedBy>Jason Potts</cp:lastModifiedBy>
  <cp:revision>4</cp:revision>
  <cp:lastPrinted>2023-08-10T01:02:00Z</cp:lastPrinted>
  <dcterms:created xsi:type="dcterms:W3CDTF">2025-09-19T17:51:00Z</dcterms:created>
  <dcterms:modified xsi:type="dcterms:W3CDTF">2025-09-19T18:09:00Z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OCS AutoSave">
    <vt:lpwstr>20221114125226339</vt:lpwstr>
  </property>
</Properties>
</file>